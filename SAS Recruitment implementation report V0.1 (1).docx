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tbl>
      <w:tblPr>
        <w:tblW w:w="0" w:type="auto"/>
        <w:tblBorders>
          <w:insideV w:val="single" w:color="000080" w:sz="6" w:space="0"/>
        </w:tblBorders>
        <w:tblLook w:val="0000" w:firstRow="0" w:lastRow="0" w:firstColumn="0" w:lastColumn="0" w:noHBand="0" w:noVBand="0"/>
      </w:tblPr>
      <w:tblGrid>
        <w:gridCol w:w="7128"/>
        <w:gridCol w:w="1760"/>
      </w:tblGrid>
      <w:tr w:rsidR="00441A85" w:rsidTr="38EC3B9A" w14:paraId="4CA32ED7" w14:textId="77777777">
        <w:trPr>
          <w:trHeight w:val="1418"/>
        </w:trPr>
        <w:tc>
          <w:tcPr>
            <w:tcW w:w="7128" w:type="dxa"/>
          </w:tcPr>
          <w:p w:rsidR="00441A85" w:rsidP="00826EA0" w:rsidRDefault="0084226F" w14:paraId="47BC43AD" w14:textId="3457DA6B">
            <w:pPr>
              <w:pStyle w:val="Cover1"/>
            </w:pPr>
            <w:r>
              <w:t>Implementation of B</w:t>
            </w:r>
            <w:r w:rsidR="00E042EC">
              <w:t xml:space="preserve">usiness </w:t>
            </w:r>
            <w:r>
              <w:t>I</w:t>
            </w:r>
            <w:r w:rsidR="00E042EC">
              <w:t>ntelligence</w:t>
            </w:r>
            <w:r>
              <w:t xml:space="preserve"> and</w:t>
            </w:r>
            <w:r w:rsidR="00E042EC">
              <w:t xml:space="preserve"> Business Analytics System </w:t>
            </w:r>
            <w:r>
              <w:t xml:space="preserve"> </w:t>
            </w:r>
          </w:p>
          <w:p w:rsidR="005B1D4D" w:rsidP="00826EA0" w:rsidRDefault="005B1D4D" w14:paraId="1C7D2329" w14:textId="77777777">
            <w:pPr>
              <w:pStyle w:val="Cover1"/>
            </w:pPr>
          </w:p>
          <w:p w:rsidR="00441A85" w:rsidP="00826EA0" w:rsidRDefault="00AF126A" w14:paraId="07BA912C" w14:textId="77777777">
            <w:pPr>
              <w:pStyle w:val="Cover1"/>
            </w:pPr>
            <w:r>
              <w:fldChar w:fldCharType="begin"/>
            </w:r>
            <w:r w:rsidR="00441A85">
              <w:instrText xml:space="preserve"> SUBJECT   \* MERGEFORMAT </w:instrText>
            </w:r>
            <w:r>
              <w:fldChar w:fldCharType="end"/>
            </w:r>
          </w:p>
        </w:tc>
        <w:tc>
          <w:tcPr>
            <w:tcW w:w="1760" w:type="dxa"/>
          </w:tcPr>
          <w:p w:rsidRPr="0084226F" w:rsidR="0084226F" w:rsidP="0084226F" w:rsidRDefault="0084226F" w14:paraId="1B5FFE15" w14:textId="5FC01EA1"/>
        </w:tc>
      </w:tr>
      <w:tr w:rsidRPr="00457A4A" w:rsidR="00441A85" w:rsidTr="38EC3B9A" w14:paraId="7020832D" w14:textId="77777777">
        <w:trPr>
          <w:trHeight w:val="2495"/>
        </w:trPr>
        <w:tc>
          <w:tcPr>
            <w:tcW w:w="7128" w:type="dxa"/>
          </w:tcPr>
          <w:p w:rsidRPr="00BA01F9" w:rsidR="00AE7A04" w:rsidP="3D1FBEAB" w:rsidRDefault="00AE7A04" w14:paraId="0F326BF3" w14:textId="6CDC7E63">
            <w:pPr>
              <w:pStyle w:val="Cover2"/>
              <w:rPr>
                <w:rFonts w:cs="Tahoma"/>
              </w:rPr>
            </w:pPr>
          </w:p>
          <w:p w:rsidR="00721762" w:rsidP="00AE7A04" w:rsidRDefault="7474F100" w14:paraId="0DFBC708" w14:textId="6CDC7E63">
            <w:pPr>
              <w:pStyle w:val="Cover2"/>
            </w:pPr>
            <w:r>
              <w:t>Business Implementation Report</w:t>
            </w:r>
          </w:p>
          <w:p w:rsidRPr="00BA01F9" w:rsidR="00AE7A04" w:rsidP="00AE7A04" w:rsidRDefault="00AE7A04" w14:paraId="21C6C51D" w14:textId="5C214C9B">
            <w:pPr>
              <w:pStyle w:val="Cover2"/>
            </w:pPr>
          </w:p>
        </w:tc>
        <w:tc>
          <w:tcPr>
            <w:tcW w:w="1760" w:type="dxa"/>
          </w:tcPr>
          <w:p w:rsidR="0054237E" w:rsidP="00B56AEF" w:rsidRDefault="00441A85" w14:paraId="12CCDD4D" w14:textId="77777777">
            <w:r>
              <w:t>Author</w:t>
            </w:r>
            <w:r w:rsidR="001C11C6">
              <w:t xml:space="preserve">: </w:t>
            </w:r>
          </w:p>
          <w:p w:rsidR="0054237E" w:rsidP="00B56AEF" w:rsidRDefault="00E042EC" w14:paraId="3BBC0C20" w14:textId="77777777">
            <w:r>
              <w:t>Seán Healy</w:t>
            </w:r>
          </w:p>
          <w:p w:rsidR="00441A85" w:rsidP="00B56AEF" w:rsidRDefault="00E042EC" w14:paraId="3BD53C3B" w14:textId="3D414F2D">
            <w:r>
              <w:t xml:space="preserve">Amy Webster </w:t>
            </w:r>
            <w:r w:rsidR="0054237E">
              <w:t xml:space="preserve">&amp; </w:t>
            </w:r>
            <w:r>
              <w:t>Stefano Pira</w:t>
            </w:r>
            <w:r w:rsidR="0054237E">
              <w:t>s</w:t>
            </w:r>
          </w:p>
          <w:p w:rsidR="00441A85" w:rsidP="00B56AEF" w:rsidRDefault="00441A85" w14:paraId="7E74775A" w14:textId="77777777"/>
          <w:p w:rsidR="00441A85" w:rsidP="00B56AEF" w:rsidRDefault="00441A85" w14:paraId="6D46E98B" w14:textId="46DB6D72">
            <w:r>
              <w:t xml:space="preserve">Date Issued: </w:t>
            </w:r>
            <w:r w:rsidR="00E042EC">
              <w:t>1</w:t>
            </w:r>
            <w:r w:rsidR="042FB561">
              <w:t>7</w:t>
            </w:r>
            <w:r w:rsidR="00E042EC">
              <w:t>/0</w:t>
            </w:r>
            <w:r w:rsidR="236E77E4">
              <w:t>8</w:t>
            </w:r>
            <w:r w:rsidR="00E042EC">
              <w:t>/2021</w:t>
            </w:r>
          </w:p>
          <w:p w:rsidR="00441A85" w:rsidP="00B56AEF" w:rsidRDefault="00441A85" w14:paraId="547A7DD2" w14:textId="77777777"/>
          <w:p w:rsidR="0054237E" w:rsidP="0054237E" w:rsidRDefault="00441A85" w14:paraId="17AE30DB" w14:textId="77777777">
            <w:r>
              <w:t xml:space="preserve">Version: </w:t>
            </w:r>
          </w:p>
          <w:p w:rsidRPr="001C11C6" w:rsidR="00441A85" w:rsidP="0054237E" w:rsidRDefault="000F2FC6" w14:paraId="128AC126" w14:textId="0AEBEB4A">
            <w:pPr>
              <w:rPr>
                <w:lang w:val="ga-IE"/>
              </w:rPr>
            </w:pPr>
            <w:r>
              <w:t>1.0</w:t>
            </w:r>
          </w:p>
        </w:tc>
      </w:tr>
      <w:tr w:rsidR="00441A85" w:rsidTr="38EC3B9A" w14:paraId="2F383ACA" w14:textId="77777777">
        <w:trPr>
          <w:trHeight w:val="497"/>
        </w:trPr>
        <w:tc>
          <w:tcPr>
            <w:tcW w:w="7128" w:type="dxa"/>
          </w:tcPr>
          <w:p w:rsidR="00441A85" w:rsidP="00826EA0" w:rsidRDefault="00441A85" w14:paraId="2A555447" w14:textId="7D993AC5">
            <w:pPr>
              <w:pStyle w:val="Cover2"/>
            </w:pPr>
            <w:r>
              <w:t xml:space="preserve"> </w:t>
            </w:r>
          </w:p>
          <w:p w:rsidR="00EE7EA7" w:rsidP="00826EA0" w:rsidRDefault="00EE7EA7" w14:paraId="63EB8A18" w14:textId="19FB4381">
            <w:pPr>
              <w:pStyle w:val="Cover2"/>
            </w:pPr>
          </w:p>
          <w:p w:rsidR="00441A85" w:rsidP="00826EA0" w:rsidRDefault="00B00C97" w14:paraId="268EF63F" w14:textId="57379826">
            <w:pPr>
              <w:pStyle w:val="Cover2"/>
            </w:pPr>
            <w:r>
              <w:t>SAS Recruitment</w:t>
            </w:r>
            <w:r w:rsidR="00441A85">
              <w:t xml:space="preserve"> </w:t>
            </w:r>
          </w:p>
          <w:p w:rsidR="00EE7EA7" w:rsidP="00826EA0" w:rsidRDefault="00EE7EA7" w14:paraId="15C3B878" w14:textId="52364BE2">
            <w:pPr>
              <w:pStyle w:val="Cover2"/>
            </w:pPr>
          </w:p>
          <w:p w:rsidR="00441A85" w:rsidP="00826EA0" w:rsidRDefault="00441A85" w14:paraId="5589892E" w14:textId="7E81F6F5">
            <w:pPr>
              <w:pStyle w:val="Cover2"/>
            </w:pPr>
          </w:p>
          <w:p w:rsidR="00441A85" w:rsidP="00826EA0" w:rsidRDefault="00441A85" w14:paraId="18608FB1" w14:textId="34AD8C44">
            <w:pPr>
              <w:pStyle w:val="Cover2"/>
            </w:pPr>
          </w:p>
          <w:p w:rsidR="00441A85" w:rsidP="005370DE" w:rsidRDefault="00143FBA" w14:paraId="4B7534F1" w14:textId="44C1210D">
            <w:pPr>
              <w:pStyle w:val="Cover2"/>
            </w:pPr>
            <w:r>
              <w:rPr>
                <w:noProof/>
              </w:rPr>
              <w:drawing>
                <wp:anchor distT="0" distB="0" distL="114300" distR="114300" simplePos="0" relativeHeight="251658240" behindDoc="1" locked="0" layoutInCell="1" allowOverlap="1" wp14:anchorId="1E7C99F0" wp14:editId="3DDA793E">
                  <wp:simplePos x="0" y="0"/>
                  <wp:positionH relativeFrom="column">
                    <wp:posOffset>630555</wp:posOffset>
                  </wp:positionH>
                  <wp:positionV relativeFrom="paragraph">
                    <wp:posOffset>132080</wp:posOffset>
                  </wp:positionV>
                  <wp:extent cx="3816350" cy="1737995"/>
                  <wp:effectExtent l="0" t="0" r="6350" b="1905"/>
                  <wp:wrapTight wrapText="bothSides">
                    <wp:wrapPolygon edited="0">
                      <wp:start x="0" y="0"/>
                      <wp:lineTo x="0" y="21466"/>
                      <wp:lineTo x="21564" y="21466"/>
                      <wp:lineTo x="21564" y="0"/>
                      <wp:lineTo x="0" y="0"/>
                    </wp:wrapPolygon>
                  </wp:wrapTight>
                  <wp:docPr id="4" name="Picture 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company name&#10;&#10;Description automatically generated"/>
                          <pic:cNvPicPr/>
                        </pic:nvPicPr>
                        <pic:blipFill rotWithShape="1">
                          <a:blip r:embed="rId11"/>
                          <a:srcRect l="15862" t="32802" r="14512" b="35481"/>
                          <a:stretch/>
                        </pic:blipFill>
                        <pic:spPr bwMode="auto">
                          <a:xfrm>
                            <a:off x="0" y="0"/>
                            <a:ext cx="3816350" cy="1737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1A85" w:rsidP="00826EA0" w:rsidRDefault="00441A85" w14:paraId="6A7CF1DE" w14:textId="131A88FE">
            <w:pPr>
              <w:pStyle w:val="Cover2"/>
            </w:pPr>
          </w:p>
          <w:p w:rsidR="00441A85" w:rsidP="00826EA0" w:rsidRDefault="00441A85" w14:paraId="5657B633" w14:textId="6E5D33E0">
            <w:pPr>
              <w:pStyle w:val="Cover2"/>
            </w:pPr>
          </w:p>
          <w:p w:rsidR="00441A85" w:rsidP="00826EA0" w:rsidRDefault="00441A85" w14:paraId="7DF5B996" w14:textId="22056A06">
            <w:pPr>
              <w:pStyle w:val="Cover2"/>
            </w:pPr>
          </w:p>
          <w:p w:rsidR="00441A85" w:rsidP="00826EA0" w:rsidRDefault="00441A85" w14:paraId="56DDA162" w14:textId="7DA12427">
            <w:pPr>
              <w:pStyle w:val="Cover2"/>
            </w:pPr>
          </w:p>
          <w:p w:rsidR="00441A85" w:rsidP="00826EA0" w:rsidRDefault="00441A85" w14:paraId="0F850A0A" w14:textId="705D076D">
            <w:pPr>
              <w:pStyle w:val="Cover2"/>
            </w:pPr>
          </w:p>
          <w:p w:rsidR="00441A85" w:rsidP="00826EA0" w:rsidRDefault="00441A85" w14:paraId="7DDEE883" w14:textId="27070843">
            <w:pPr>
              <w:pStyle w:val="Cover2"/>
            </w:pPr>
          </w:p>
          <w:p w:rsidR="00441A85" w:rsidP="00826EA0" w:rsidRDefault="00441A85" w14:paraId="6B8AE359" w14:textId="58C0DF78">
            <w:pPr>
              <w:pStyle w:val="Cover2"/>
              <w:jc w:val="left"/>
            </w:pPr>
          </w:p>
          <w:p w:rsidR="00441A85" w:rsidP="00826EA0" w:rsidRDefault="00441A85" w14:paraId="4A40AD9D" w14:textId="33B3B508">
            <w:pPr>
              <w:pStyle w:val="Cover2"/>
            </w:pPr>
          </w:p>
        </w:tc>
        <w:tc>
          <w:tcPr>
            <w:tcW w:w="1760" w:type="dxa"/>
          </w:tcPr>
          <w:p w:rsidR="00441A85" w:rsidP="00826EA0" w:rsidRDefault="00441A85" w14:paraId="2E51499C" w14:textId="77777777"/>
          <w:p w:rsidR="00441A85" w:rsidP="00826EA0" w:rsidRDefault="00441A85" w14:paraId="7F81BCE3" w14:textId="7617C1DF">
            <w:pPr>
              <w:pStyle w:val="Cover2"/>
            </w:pPr>
          </w:p>
        </w:tc>
      </w:tr>
    </w:tbl>
    <w:p w:rsidR="00441A85" w:rsidP="00826EA0" w:rsidRDefault="00441A85" w14:paraId="1B3427A2" w14:textId="74F89941">
      <w:pPr>
        <w:pStyle w:val="Cover1"/>
      </w:pPr>
    </w:p>
    <w:p w:rsidR="00441A85" w:rsidP="00826EA0" w:rsidRDefault="00441A85" w14:paraId="3AE139EF" w14:textId="06CFBA81">
      <w:pPr>
        <w:pStyle w:val="TOC1"/>
        <w:ind w:left="1418"/>
        <w:rPr>
          <w:lang w:val="en-US"/>
        </w:rPr>
      </w:pPr>
    </w:p>
    <w:p w:rsidR="00441A85" w:rsidP="00826EA0" w:rsidRDefault="00441A85" w14:paraId="6D78559F" w14:textId="189D2D2C">
      <w:pPr>
        <w:pStyle w:val="TOC1"/>
        <w:ind w:left="1418"/>
        <w:rPr>
          <w:lang w:val="en-US"/>
        </w:rPr>
      </w:pPr>
    </w:p>
    <w:p w:rsidR="00441A85" w:rsidP="00826EA0" w:rsidRDefault="00441A85" w14:paraId="3C799FC3" w14:textId="77777777">
      <w:pPr>
        <w:pStyle w:val="TOC1"/>
        <w:ind w:left="1418"/>
        <w:rPr>
          <w:lang w:val="en-US"/>
        </w:rPr>
      </w:pPr>
    </w:p>
    <w:p w:rsidR="00441A85" w:rsidP="00826EA0" w:rsidRDefault="00441A85" w14:paraId="20F2BE01" w14:textId="77777777">
      <w:pPr>
        <w:pStyle w:val="TOC1"/>
        <w:ind w:left="1418"/>
        <w:rPr>
          <w:lang w:val="en-US"/>
        </w:rPr>
      </w:pPr>
    </w:p>
    <w:p w:rsidR="00AE7A04" w:rsidP="00826EA0" w:rsidRDefault="00AE7A04" w14:paraId="1B6FEEC1" w14:textId="77777777">
      <w:pPr>
        <w:pStyle w:val="TOC1"/>
        <w:ind w:left="1418"/>
        <w:rPr>
          <w:szCs w:val="20"/>
          <w:lang w:val="en-US"/>
        </w:rPr>
      </w:pPr>
    </w:p>
    <w:p w:rsidRPr="00AE7A04" w:rsidR="00AE7A04" w:rsidP="005370DE" w:rsidRDefault="00AE7A04" w14:paraId="68C3EB26" w14:textId="77777777">
      <w:pPr>
        <w:pStyle w:val="TOC1"/>
        <w:rPr>
          <w:szCs w:val="20"/>
          <w:lang w:val="en-US"/>
        </w:rPr>
      </w:pPr>
    </w:p>
    <w:p w:rsidRPr="001A6697" w:rsidR="00441A85" w:rsidP="005B1D4D" w:rsidRDefault="00441A85" w14:paraId="6EF0156D" w14:textId="509833E5">
      <w:pPr>
        <w:pStyle w:val="TOCHeading"/>
        <w:spacing w:before="240" w:after="240"/>
        <w:jc w:val="left"/>
        <w:rPr>
          <w:szCs w:val="48"/>
        </w:rPr>
      </w:pPr>
      <w:r w:rsidRPr="001A6697">
        <w:rPr>
          <w:spacing w:val="-100"/>
          <w:szCs w:val="48"/>
        </w:rPr>
        <w:t>T</w:t>
      </w:r>
      <w:r w:rsidRPr="001A6697">
        <w:rPr>
          <w:szCs w:val="48"/>
        </w:rPr>
        <w:t>able of Contents</w:t>
      </w:r>
    </w:p>
    <w:p w:rsidRPr="001A6697" w:rsidR="001C2449" w:rsidRDefault="00AF126A" w14:paraId="263EF812" w14:textId="2B0C98BF">
      <w:pPr>
        <w:pStyle w:val="TOC1"/>
        <w:tabs>
          <w:tab w:val="right" w:leader="dot" w:pos="8965"/>
        </w:tabs>
        <w:rPr>
          <w:rFonts w:cs="Tahoma" w:eastAsiaTheme="minorEastAsia"/>
          <w:b w:val="0"/>
          <w:bCs w:val="0"/>
          <w:noProof/>
          <w:color w:val="auto"/>
          <w:szCs w:val="20"/>
          <w:lang w:val="en-IE" w:eastAsia="en-IE"/>
        </w:rPr>
      </w:pPr>
      <w:r w:rsidRPr="001A6697">
        <w:rPr>
          <w:rFonts w:cs="Tahoma"/>
          <w:b w:val="0"/>
          <w:bCs w:val="0"/>
          <w:szCs w:val="20"/>
        </w:rPr>
        <w:fldChar w:fldCharType="begin"/>
      </w:r>
      <w:r w:rsidRPr="001A6697" w:rsidR="00441A85">
        <w:rPr>
          <w:rFonts w:cs="Tahoma"/>
          <w:b w:val="0"/>
          <w:bCs w:val="0"/>
          <w:szCs w:val="20"/>
        </w:rPr>
        <w:instrText xml:space="preserve"> TOC \o "1-3" \h \z </w:instrText>
      </w:r>
      <w:r w:rsidRPr="001A6697">
        <w:rPr>
          <w:rFonts w:cs="Tahoma"/>
          <w:b w:val="0"/>
          <w:bCs w:val="0"/>
          <w:szCs w:val="20"/>
        </w:rPr>
        <w:fldChar w:fldCharType="separate"/>
      </w:r>
      <w:hyperlink w:history="1" w:anchor="_Toc80113623">
        <w:r w:rsidRPr="001A6697" w:rsidR="001C2449">
          <w:rPr>
            <w:rStyle w:val="Hyperlink"/>
            <w:rFonts w:cs="Tahoma"/>
            <w:noProof/>
            <w:szCs w:val="20"/>
          </w:rPr>
          <w:t>1 Document Reference</w:t>
        </w:r>
        <w:r w:rsidRPr="001A6697" w:rsidR="001C2449">
          <w:rPr>
            <w:rFonts w:cs="Tahoma"/>
            <w:noProof/>
            <w:webHidden/>
            <w:szCs w:val="20"/>
          </w:rPr>
          <w:tab/>
        </w:r>
        <w:r w:rsidRPr="001A6697" w:rsidR="001C2449">
          <w:rPr>
            <w:rFonts w:cs="Tahoma"/>
            <w:noProof/>
            <w:webHidden/>
            <w:szCs w:val="20"/>
          </w:rPr>
          <w:fldChar w:fldCharType="begin"/>
        </w:r>
        <w:r w:rsidRPr="001A6697" w:rsidR="001C2449">
          <w:rPr>
            <w:rFonts w:cs="Tahoma"/>
            <w:noProof/>
            <w:webHidden/>
            <w:szCs w:val="20"/>
          </w:rPr>
          <w:instrText xml:space="preserve"> PAGEREF _Toc80113623 \h </w:instrText>
        </w:r>
        <w:r w:rsidRPr="001A6697" w:rsidR="001C2449">
          <w:rPr>
            <w:rFonts w:cs="Tahoma"/>
            <w:noProof/>
            <w:webHidden/>
            <w:szCs w:val="20"/>
          </w:rPr>
        </w:r>
        <w:r w:rsidRPr="001A6697" w:rsidR="001C2449">
          <w:rPr>
            <w:rFonts w:cs="Tahoma"/>
            <w:noProof/>
            <w:webHidden/>
            <w:szCs w:val="20"/>
          </w:rPr>
          <w:fldChar w:fldCharType="separate"/>
        </w:r>
        <w:r w:rsidRPr="001A6697" w:rsidR="001C2449">
          <w:rPr>
            <w:rFonts w:cs="Tahoma"/>
            <w:noProof/>
            <w:webHidden/>
            <w:szCs w:val="20"/>
          </w:rPr>
          <w:t>3</w:t>
        </w:r>
        <w:r w:rsidRPr="001A6697" w:rsidR="001C2449">
          <w:rPr>
            <w:rFonts w:cs="Tahoma"/>
            <w:noProof/>
            <w:webHidden/>
            <w:szCs w:val="20"/>
          </w:rPr>
          <w:fldChar w:fldCharType="end"/>
        </w:r>
      </w:hyperlink>
    </w:p>
    <w:p w:rsidRPr="001A6697" w:rsidR="001C2449" w:rsidRDefault="009E483C" w14:paraId="58BF9AA3" w14:textId="4764693E">
      <w:pPr>
        <w:pStyle w:val="TOC2"/>
        <w:tabs>
          <w:tab w:val="right" w:leader="dot" w:pos="8965"/>
        </w:tabs>
        <w:rPr>
          <w:rFonts w:cs="Tahoma" w:eastAsiaTheme="minorEastAsia"/>
          <w:noProof/>
          <w:color w:val="auto"/>
          <w:szCs w:val="20"/>
          <w:lang w:val="en-IE" w:eastAsia="en-IE"/>
        </w:rPr>
      </w:pPr>
      <w:hyperlink w:history="1" w:anchor="_Toc80113624">
        <w:r w:rsidRPr="001A6697" w:rsidR="001C2449">
          <w:rPr>
            <w:rStyle w:val="Hyperlink"/>
            <w:rFonts w:cs="Tahoma"/>
            <w:noProof/>
            <w:szCs w:val="20"/>
          </w:rPr>
          <w:t>1.1. Document Reference</w:t>
        </w:r>
        <w:r w:rsidRPr="001A6697" w:rsidR="001C2449">
          <w:rPr>
            <w:rFonts w:cs="Tahoma"/>
            <w:noProof/>
            <w:webHidden/>
            <w:szCs w:val="20"/>
          </w:rPr>
          <w:tab/>
        </w:r>
        <w:r w:rsidRPr="001A6697" w:rsidR="001C2449">
          <w:rPr>
            <w:rFonts w:cs="Tahoma"/>
            <w:noProof/>
            <w:webHidden/>
            <w:szCs w:val="20"/>
          </w:rPr>
          <w:fldChar w:fldCharType="begin"/>
        </w:r>
        <w:r w:rsidRPr="001A6697" w:rsidR="001C2449">
          <w:rPr>
            <w:rFonts w:cs="Tahoma"/>
            <w:noProof/>
            <w:webHidden/>
            <w:szCs w:val="20"/>
          </w:rPr>
          <w:instrText xml:space="preserve"> PAGEREF _Toc80113624 \h </w:instrText>
        </w:r>
        <w:r w:rsidRPr="001A6697" w:rsidR="001C2449">
          <w:rPr>
            <w:rFonts w:cs="Tahoma"/>
            <w:noProof/>
            <w:webHidden/>
            <w:szCs w:val="20"/>
          </w:rPr>
        </w:r>
        <w:r w:rsidRPr="001A6697" w:rsidR="001C2449">
          <w:rPr>
            <w:rFonts w:cs="Tahoma"/>
            <w:noProof/>
            <w:webHidden/>
            <w:szCs w:val="20"/>
          </w:rPr>
          <w:fldChar w:fldCharType="separate"/>
        </w:r>
        <w:r w:rsidRPr="001A6697" w:rsidR="001C2449">
          <w:rPr>
            <w:rFonts w:cs="Tahoma"/>
            <w:noProof/>
            <w:webHidden/>
            <w:szCs w:val="20"/>
          </w:rPr>
          <w:t>3</w:t>
        </w:r>
        <w:r w:rsidRPr="001A6697" w:rsidR="001C2449">
          <w:rPr>
            <w:rFonts w:cs="Tahoma"/>
            <w:noProof/>
            <w:webHidden/>
            <w:szCs w:val="20"/>
          </w:rPr>
          <w:fldChar w:fldCharType="end"/>
        </w:r>
      </w:hyperlink>
    </w:p>
    <w:p w:rsidRPr="001A6697" w:rsidR="001C2449" w:rsidRDefault="009E483C" w14:paraId="499C3FB9" w14:textId="6B9628AC">
      <w:pPr>
        <w:pStyle w:val="TOC3"/>
        <w:tabs>
          <w:tab w:val="right" w:leader="dot" w:pos="8965"/>
        </w:tabs>
        <w:rPr>
          <w:rFonts w:cs="Tahoma" w:eastAsiaTheme="minorEastAsia"/>
          <w:i w:val="0"/>
          <w:iCs w:val="0"/>
          <w:noProof/>
          <w:sz w:val="20"/>
          <w:szCs w:val="20"/>
          <w:lang w:val="en-IE" w:eastAsia="en-IE"/>
        </w:rPr>
      </w:pPr>
      <w:hyperlink w:history="1" w:anchor="_Toc80113625">
        <w:r w:rsidRPr="001A6697" w:rsidR="001C2449">
          <w:rPr>
            <w:rStyle w:val="Hyperlink"/>
            <w:rFonts w:cs="Tahoma"/>
            <w:i w:val="0"/>
            <w:iCs w:val="0"/>
            <w:noProof/>
            <w:szCs w:val="20"/>
          </w:rPr>
          <w:t>1.1.1. Sign Off</w:t>
        </w:r>
        <w:r w:rsidRPr="001A6697" w:rsidR="001C2449">
          <w:rPr>
            <w:rFonts w:cs="Tahoma"/>
            <w:i w:val="0"/>
            <w:iCs w:val="0"/>
            <w:noProof/>
            <w:webHidden/>
            <w:sz w:val="20"/>
            <w:szCs w:val="20"/>
          </w:rPr>
          <w:tab/>
        </w:r>
        <w:r w:rsidRPr="001A6697" w:rsidR="001C2449">
          <w:rPr>
            <w:rFonts w:cs="Tahoma"/>
            <w:i w:val="0"/>
            <w:iCs w:val="0"/>
            <w:noProof/>
            <w:webHidden/>
            <w:sz w:val="20"/>
            <w:szCs w:val="20"/>
          </w:rPr>
          <w:fldChar w:fldCharType="begin"/>
        </w:r>
        <w:r w:rsidRPr="001A6697" w:rsidR="001C2449">
          <w:rPr>
            <w:rFonts w:cs="Tahoma"/>
            <w:i w:val="0"/>
            <w:iCs w:val="0"/>
            <w:noProof/>
            <w:webHidden/>
            <w:sz w:val="20"/>
            <w:szCs w:val="20"/>
          </w:rPr>
          <w:instrText xml:space="preserve"> PAGEREF _Toc80113625 \h </w:instrText>
        </w:r>
        <w:r w:rsidRPr="001A6697" w:rsidR="001C2449">
          <w:rPr>
            <w:rFonts w:cs="Tahoma"/>
            <w:i w:val="0"/>
            <w:iCs w:val="0"/>
            <w:noProof/>
            <w:webHidden/>
            <w:sz w:val="20"/>
            <w:szCs w:val="20"/>
          </w:rPr>
        </w:r>
        <w:r w:rsidRPr="001A6697" w:rsidR="001C2449">
          <w:rPr>
            <w:rFonts w:cs="Tahoma"/>
            <w:i w:val="0"/>
            <w:iCs w:val="0"/>
            <w:noProof/>
            <w:webHidden/>
            <w:sz w:val="20"/>
            <w:szCs w:val="20"/>
          </w:rPr>
          <w:fldChar w:fldCharType="separate"/>
        </w:r>
        <w:r w:rsidRPr="001A6697" w:rsidR="001C2449">
          <w:rPr>
            <w:rFonts w:cs="Tahoma"/>
            <w:i w:val="0"/>
            <w:iCs w:val="0"/>
            <w:noProof/>
            <w:webHidden/>
            <w:sz w:val="20"/>
            <w:szCs w:val="20"/>
          </w:rPr>
          <w:t>3</w:t>
        </w:r>
        <w:r w:rsidRPr="001A6697" w:rsidR="001C2449">
          <w:rPr>
            <w:rFonts w:cs="Tahoma"/>
            <w:i w:val="0"/>
            <w:iCs w:val="0"/>
            <w:noProof/>
            <w:webHidden/>
            <w:sz w:val="20"/>
            <w:szCs w:val="20"/>
          </w:rPr>
          <w:fldChar w:fldCharType="end"/>
        </w:r>
      </w:hyperlink>
    </w:p>
    <w:p w:rsidRPr="001A6697" w:rsidR="001C2449" w:rsidRDefault="009E483C" w14:paraId="0A457440" w14:textId="50A2FFFE">
      <w:pPr>
        <w:pStyle w:val="TOC3"/>
        <w:tabs>
          <w:tab w:val="right" w:leader="dot" w:pos="8965"/>
        </w:tabs>
        <w:rPr>
          <w:rFonts w:cs="Tahoma" w:eastAsiaTheme="minorEastAsia"/>
          <w:i w:val="0"/>
          <w:iCs w:val="0"/>
          <w:noProof/>
          <w:sz w:val="20"/>
          <w:szCs w:val="20"/>
          <w:lang w:val="en-IE" w:eastAsia="en-IE"/>
        </w:rPr>
      </w:pPr>
      <w:hyperlink w:history="1" w:anchor="_Toc80113626">
        <w:r w:rsidRPr="001A6697" w:rsidR="001C2449">
          <w:rPr>
            <w:rStyle w:val="Hyperlink"/>
            <w:rFonts w:cs="Tahoma"/>
            <w:i w:val="0"/>
            <w:iCs w:val="0"/>
            <w:noProof/>
            <w:szCs w:val="20"/>
          </w:rPr>
          <w:t>1.1.2. Document History</w:t>
        </w:r>
        <w:r w:rsidRPr="001A6697" w:rsidR="001C2449">
          <w:rPr>
            <w:rFonts w:cs="Tahoma"/>
            <w:i w:val="0"/>
            <w:iCs w:val="0"/>
            <w:noProof/>
            <w:webHidden/>
            <w:sz w:val="20"/>
            <w:szCs w:val="20"/>
          </w:rPr>
          <w:tab/>
        </w:r>
        <w:r w:rsidRPr="001A6697" w:rsidR="001C2449">
          <w:rPr>
            <w:rFonts w:cs="Tahoma"/>
            <w:i w:val="0"/>
            <w:iCs w:val="0"/>
            <w:noProof/>
            <w:webHidden/>
            <w:sz w:val="20"/>
            <w:szCs w:val="20"/>
          </w:rPr>
          <w:fldChar w:fldCharType="begin"/>
        </w:r>
        <w:r w:rsidRPr="001A6697" w:rsidR="001C2449">
          <w:rPr>
            <w:rFonts w:cs="Tahoma"/>
            <w:i w:val="0"/>
            <w:iCs w:val="0"/>
            <w:noProof/>
            <w:webHidden/>
            <w:sz w:val="20"/>
            <w:szCs w:val="20"/>
          </w:rPr>
          <w:instrText xml:space="preserve"> PAGEREF _Toc80113626 \h </w:instrText>
        </w:r>
        <w:r w:rsidRPr="001A6697" w:rsidR="001C2449">
          <w:rPr>
            <w:rFonts w:cs="Tahoma"/>
            <w:i w:val="0"/>
            <w:iCs w:val="0"/>
            <w:noProof/>
            <w:webHidden/>
            <w:sz w:val="20"/>
            <w:szCs w:val="20"/>
          </w:rPr>
        </w:r>
        <w:r w:rsidRPr="001A6697" w:rsidR="001C2449">
          <w:rPr>
            <w:rFonts w:cs="Tahoma"/>
            <w:i w:val="0"/>
            <w:iCs w:val="0"/>
            <w:noProof/>
            <w:webHidden/>
            <w:sz w:val="20"/>
            <w:szCs w:val="20"/>
          </w:rPr>
          <w:fldChar w:fldCharType="separate"/>
        </w:r>
        <w:r w:rsidRPr="001A6697" w:rsidR="001C2449">
          <w:rPr>
            <w:rFonts w:cs="Tahoma"/>
            <w:i w:val="0"/>
            <w:iCs w:val="0"/>
            <w:noProof/>
            <w:webHidden/>
            <w:sz w:val="20"/>
            <w:szCs w:val="20"/>
          </w:rPr>
          <w:t>3</w:t>
        </w:r>
        <w:r w:rsidRPr="001A6697" w:rsidR="001C2449">
          <w:rPr>
            <w:rFonts w:cs="Tahoma"/>
            <w:i w:val="0"/>
            <w:iCs w:val="0"/>
            <w:noProof/>
            <w:webHidden/>
            <w:sz w:val="20"/>
            <w:szCs w:val="20"/>
          </w:rPr>
          <w:fldChar w:fldCharType="end"/>
        </w:r>
      </w:hyperlink>
    </w:p>
    <w:p w:rsidRPr="001A6697" w:rsidR="001C2449" w:rsidRDefault="009E483C" w14:paraId="25897F23" w14:textId="3BB00749">
      <w:pPr>
        <w:pStyle w:val="TOC3"/>
        <w:tabs>
          <w:tab w:val="right" w:leader="dot" w:pos="8965"/>
        </w:tabs>
        <w:rPr>
          <w:rFonts w:cs="Tahoma" w:eastAsiaTheme="minorEastAsia"/>
          <w:i w:val="0"/>
          <w:iCs w:val="0"/>
          <w:noProof/>
          <w:sz w:val="20"/>
          <w:szCs w:val="20"/>
          <w:lang w:val="en-IE" w:eastAsia="en-IE"/>
        </w:rPr>
      </w:pPr>
      <w:hyperlink w:history="1" w:anchor="_Toc80113627">
        <w:r w:rsidRPr="001A6697" w:rsidR="001C2449">
          <w:rPr>
            <w:rStyle w:val="Hyperlink"/>
            <w:rFonts w:cs="Tahoma"/>
            <w:i w:val="0"/>
            <w:iCs w:val="0"/>
            <w:noProof/>
            <w:szCs w:val="20"/>
          </w:rPr>
          <w:t>1.1.3. Distribution List</w:t>
        </w:r>
        <w:r w:rsidRPr="001A6697" w:rsidR="001C2449">
          <w:rPr>
            <w:rFonts w:cs="Tahoma"/>
            <w:i w:val="0"/>
            <w:iCs w:val="0"/>
            <w:noProof/>
            <w:webHidden/>
            <w:sz w:val="20"/>
            <w:szCs w:val="20"/>
          </w:rPr>
          <w:tab/>
        </w:r>
        <w:r w:rsidRPr="001A6697" w:rsidR="001C2449">
          <w:rPr>
            <w:rFonts w:cs="Tahoma"/>
            <w:i w:val="0"/>
            <w:iCs w:val="0"/>
            <w:noProof/>
            <w:webHidden/>
            <w:sz w:val="20"/>
            <w:szCs w:val="20"/>
          </w:rPr>
          <w:fldChar w:fldCharType="begin"/>
        </w:r>
        <w:r w:rsidRPr="001A6697" w:rsidR="001C2449">
          <w:rPr>
            <w:rFonts w:cs="Tahoma"/>
            <w:i w:val="0"/>
            <w:iCs w:val="0"/>
            <w:noProof/>
            <w:webHidden/>
            <w:sz w:val="20"/>
            <w:szCs w:val="20"/>
          </w:rPr>
          <w:instrText xml:space="preserve"> PAGEREF _Toc80113627 \h </w:instrText>
        </w:r>
        <w:r w:rsidRPr="001A6697" w:rsidR="001C2449">
          <w:rPr>
            <w:rFonts w:cs="Tahoma"/>
            <w:i w:val="0"/>
            <w:iCs w:val="0"/>
            <w:noProof/>
            <w:webHidden/>
            <w:sz w:val="20"/>
            <w:szCs w:val="20"/>
          </w:rPr>
        </w:r>
        <w:r w:rsidRPr="001A6697" w:rsidR="001C2449">
          <w:rPr>
            <w:rFonts w:cs="Tahoma"/>
            <w:i w:val="0"/>
            <w:iCs w:val="0"/>
            <w:noProof/>
            <w:webHidden/>
            <w:sz w:val="20"/>
            <w:szCs w:val="20"/>
          </w:rPr>
          <w:fldChar w:fldCharType="separate"/>
        </w:r>
        <w:r w:rsidRPr="001A6697" w:rsidR="001C2449">
          <w:rPr>
            <w:rFonts w:cs="Tahoma"/>
            <w:i w:val="0"/>
            <w:iCs w:val="0"/>
            <w:noProof/>
            <w:webHidden/>
            <w:sz w:val="20"/>
            <w:szCs w:val="20"/>
          </w:rPr>
          <w:t>3</w:t>
        </w:r>
        <w:r w:rsidRPr="001A6697" w:rsidR="001C2449">
          <w:rPr>
            <w:rFonts w:cs="Tahoma"/>
            <w:i w:val="0"/>
            <w:iCs w:val="0"/>
            <w:noProof/>
            <w:webHidden/>
            <w:sz w:val="20"/>
            <w:szCs w:val="20"/>
          </w:rPr>
          <w:fldChar w:fldCharType="end"/>
        </w:r>
      </w:hyperlink>
    </w:p>
    <w:p w:rsidRPr="001A6697" w:rsidR="001C2449" w:rsidRDefault="009E483C" w14:paraId="26DF2AEC" w14:textId="1B9F96B5">
      <w:pPr>
        <w:pStyle w:val="TOC1"/>
        <w:tabs>
          <w:tab w:val="right" w:leader="dot" w:pos="8965"/>
        </w:tabs>
        <w:rPr>
          <w:rFonts w:cs="Tahoma" w:eastAsiaTheme="minorEastAsia"/>
          <w:b w:val="0"/>
          <w:bCs w:val="0"/>
          <w:noProof/>
          <w:color w:val="auto"/>
          <w:szCs w:val="20"/>
          <w:lang w:val="en-IE" w:eastAsia="en-IE"/>
        </w:rPr>
      </w:pPr>
      <w:hyperlink w:history="1" w:anchor="_Toc80113628">
        <w:r w:rsidRPr="001A6697" w:rsidR="001C2449">
          <w:rPr>
            <w:rStyle w:val="Hyperlink"/>
            <w:rFonts w:cs="Tahoma"/>
            <w:noProof/>
            <w:szCs w:val="20"/>
          </w:rPr>
          <w:t>2 Introduction</w:t>
        </w:r>
        <w:r w:rsidRPr="001A6697" w:rsidR="001C2449">
          <w:rPr>
            <w:rFonts w:cs="Tahoma"/>
            <w:noProof/>
            <w:webHidden/>
            <w:szCs w:val="20"/>
          </w:rPr>
          <w:tab/>
        </w:r>
        <w:r w:rsidRPr="001A6697" w:rsidR="001C2449">
          <w:rPr>
            <w:rFonts w:cs="Tahoma"/>
            <w:noProof/>
            <w:webHidden/>
            <w:szCs w:val="20"/>
          </w:rPr>
          <w:fldChar w:fldCharType="begin"/>
        </w:r>
        <w:r w:rsidRPr="001A6697" w:rsidR="001C2449">
          <w:rPr>
            <w:rFonts w:cs="Tahoma"/>
            <w:noProof/>
            <w:webHidden/>
            <w:szCs w:val="20"/>
          </w:rPr>
          <w:instrText xml:space="preserve"> PAGEREF _Toc80113628 \h </w:instrText>
        </w:r>
        <w:r w:rsidRPr="001A6697" w:rsidR="001C2449">
          <w:rPr>
            <w:rFonts w:cs="Tahoma"/>
            <w:noProof/>
            <w:webHidden/>
            <w:szCs w:val="20"/>
          </w:rPr>
        </w:r>
        <w:r w:rsidRPr="001A6697" w:rsidR="001C2449">
          <w:rPr>
            <w:rFonts w:cs="Tahoma"/>
            <w:noProof/>
            <w:webHidden/>
            <w:szCs w:val="20"/>
          </w:rPr>
          <w:fldChar w:fldCharType="separate"/>
        </w:r>
        <w:r w:rsidRPr="001A6697" w:rsidR="001C2449">
          <w:rPr>
            <w:rFonts w:cs="Tahoma"/>
            <w:noProof/>
            <w:webHidden/>
            <w:szCs w:val="20"/>
          </w:rPr>
          <w:t>4</w:t>
        </w:r>
        <w:r w:rsidRPr="001A6697" w:rsidR="001C2449">
          <w:rPr>
            <w:rFonts w:cs="Tahoma"/>
            <w:noProof/>
            <w:webHidden/>
            <w:szCs w:val="20"/>
          </w:rPr>
          <w:fldChar w:fldCharType="end"/>
        </w:r>
      </w:hyperlink>
    </w:p>
    <w:p w:rsidRPr="001A6697" w:rsidR="001C2449" w:rsidRDefault="009E483C" w14:paraId="5A7E64F8" w14:textId="2710049D">
      <w:pPr>
        <w:pStyle w:val="TOC2"/>
        <w:tabs>
          <w:tab w:val="right" w:leader="dot" w:pos="8965"/>
        </w:tabs>
        <w:rPr>
          <w:rFonts w:cs="Tahoma" w:eastAsiaTheme="minorEastAsia"/>
          <w:noProof/>
          <w:color w:val="auto"/>
          <w:szCs w:val="20"/>
          <w:lang w:val="en-IE" w:eastAsia="en-IE"/>
        </w:rPr>
      </w:pPr>
      <w:hyperlink w:history="1" w:anchor="_Toc80113629">
        <w:r w:rsidRPr="001A6697" w:rsidR="001C2449">
          <w:rPr>
            <w:rStyle w:val="Hyperlink"/>
            <w:rFonts w:cs="Tahoma"/>
            <w:noProof/>
            <w:szCs w:val="20"/>
          </w:rPr>
          <w:t>2.1. Audience</w:t>
        </w:r>
        <w:r w:rsidRPr="001A6697" w:rsidR="001C2449">
          <w:rPr>
            <w:rFonts w:cs="Tahoma"/>
            <w:noProof/>
            <w:webHidden/>
            <w:szCs w:val="20"/>
          </w:rPr>
          <w:tab/>
        </w:r>
        <w:r w:rsidRPr="001A6697" w:rsidR="001C2449">
          <w:rPr>
            <w:rFonts w:cs="Tahoma"/>
            <w:noProof/>
            <w:webHidden/>
            <w:szCs w:val="20"/>
          </w:rPr>
          <w:fldChar w:fldCharType="begin"/>
        </w:r>
        <w:r w:rsidRPr="001A6697" w:rsidR="001C2449">
          <w:rPr>
            <w:rFonts w:cs="Tahoma"/>
            <w:noProof/>
            <w:webHidden/>
            <w:szCs w:val="20"/>
          </w:rPr>
          <w:instrText xml:space="preserve"> PAGEREF _Toc80113629 \h </w:instrText>
        </w:r>
        <w:r w:rsidRPr="001A6697" w:rsidR="001C2449">
          <w:rPr>
            <w:rFonts w:cs="Tahoma"/>
            <w:noProof/>
            <w:webHidden/>
            <w:szCs w:val="20"/>
          </w:rPr>
        </w:r>
        <w:r w:rsidRPr="001A6697" w:rsidR="001C2449">
          <w:rPr>
            <w:rFonts w:cs="Tahoma"/>
            <w:noProof/>
            <w:webHidden/>
            <w:szCs w:val="20"/>
          </w:rPr>
          <w:fldChar w:fldCharType="separate"/>
        </w:r>
        <w:r w:rsidRPr="001A6697" w:rsidR="001C2449">
          <w:rPr>
            <w:rFonts w:cs="Tahoma"/>
            <w:noProof/>
            <w:webHidden/>
            <w:szCs w:val="20"/>
          </w:rPr>
          <w:t>4</w:t>
        </w:r>
        <w:r w:rsidRPr="001A6697" w:rsidR="001C2449">
          <w:rPr>
            <w:rFonts w:cs="Tahoma"/>
            <w:noProof/>
            <w:webHidden/>
            <w:szCs w:val="20"/>
          </w:rPr>
          <w:fldChar w:fldCharType="end"/>
        </w:r>
      </w:hyperlink>
    </w:p>
    <w:p w:rsidRPr="001A6697" w:rsidR="001C2449" w:rsidRDefault="009E483C" w14:paraId="3DF451A4" w14:textId="7F50414D">
      <w:pPr>
        <w:pStyle w:val="TOC1"/>
        <w:tabs>
          <w:tab w:val="right" w:leader="dot" w:pos="8965"/>
        </w:tabs>
        <w:rPr>
          <w:rFonts w:cs="Tahoma" w:eastAsiaTheme="minorEastAsia"/>
          <w:b w:val="0"/>
          <w:bCs w:val="0"/>
          <w:noProof/>
          <w:color w:val="auto"/>
          <w:szCs w:val="20"/>
          <w:lang w:val="en-IE" w:eastAsia="en-IE"/>
        </w:rPr>
      </w:pPr>
      <w:hyperlink w:history="1" w:anchor="_Toc80113630">
        <w:r w:rsidRPr="001A6697" w:rsidR="001C2449">
          <w:rPr>
            <w:rStyle w:val="Hyperlink"/>
            <w:rFonts w:cs="Tahoma"/>
            <w:noProof/>
            <w:szCs w:val="20"/>
          </w:rPr>
          <w:t>3</w:t>
        </w:r>
        <w:r w:rsidRPr="001A6697" w:rsidR="001C2449">
          <w:rPr>
            <w:rStyle w:val="Hyperlink"/>
            <w:rFonts w:cs="Tahoma"/>
            <w:noProof/>
            <w:szCs w:val="20"/>
            <w:lang w:val="en-US"/>
          </w:rPr>
          <w:t xml:space="preserve"> Business Strategies</w:t>
        </w:r>
        <w:r w:rsidRPr="001A6697" w:rsidR="001C2449">
          <w:rPr>
            <w:rFonts w:cs="Tahoma"/>
            <w:noProof/>
            <w:webHidden/>
            <w:szCs w:val="20"/>
          </w:rPr>
          <w:tab/>
        </w:r>
        <w:r w:rsidRPr="001A6697" w:rsidR="001C2449">
          <w:rPr>
            <w:rFonts w:cs="Tahoma"/>
            <w:noProof/>
            <w:webHidden/>
            <w:szCs w:val="20"/>
          </w:rPr>
          <w:fldChar w:fldCharType="begin"/>
        </w:r>
        <w:r w:rsidRPr="001A6697" w:rsidR="001C2449">
          <w:rPr>
            <w:rFonts w:cs="Tahoma"/>
            <w:noProof/>
            <w:webHidden/>
            <w:szCs w:val="20"/>
          </w:rPr>
          <w:instrText xml:space="preserve"> PAGEREF _Toc80113630 \h </w:instrText>
        </w:r>
        <w:r w:rsidRPr="001A6697" w:rsidR="001C2449">
          <w:rPr>
            <w:rFonts w:cs="Tahoma"/>
            <w:noProof/>
            <w:webHidden/>
            <w:szCs w:val="20"/>
          </w:rPr>
        </w:r>
        <w:r w:rsidRPr="001A6697" w:rsidR="001C2449">
          <w:rPr>
            <w:rFonts w:cs="Tahoma"/>
            <w:noProof/>
            <w:webHidden/>
            <w:szCs w:val="20"/>
          </w:rPr>
          <w:fldChar w:fldCharType="separate"/>
        </w:r>
        <w:r w:rsidRPr="001A6697" w:rsidR="001C2449">
          <w:rPr>
            <w:rFonts w:cs="Tahoma"/>
            <w:noProof/>
            <w:webHidden/>
            <w:szCs w:val="20"/>
          </w:rPr>
          <w:t>5</w:t>
        </w:r>
        <w:r w:rsidRPr="001A6697" w:rsidR="001C2449">
          <w:rPr>
            <w:rFonts w:cs="Tahoma"/>
            <w:noProof/>
            <w:webHidden/>
            <w:szCs w:val="20"/>
          </w:rPr>
          <w:fldChar w:fldCharType="end"/>
        </w:r>
      </w:hyperlink>
    </w:p>
    <w:p w:rsidRPr="001A6697" w:rsidR="001C2449" w:rsidRDefault="009E483C" w14:paraId="60ECC85C" w14:textId="30F8EA50">
      <w:pPr>
        <w:pStyle w:val="TOC2"/>
        <w:tabs>
          <w:tab w:val="right" w:leader="dot" w:pos="8965"/>
        </w:tabs>
        <w:rPr>
          <w:rFonts w:cs="Tahoma" w:eastAsiaTheme="minorEastAsia"/>
          <w:noProof/>
          <w:color w:val="auto"/>
          <w:szCs w:val="20"/>
          <w:lang w:val="en-IE" w:eastAsia="en-IE"/>
        </w:rPr>
      </w:pPr>
      <w:hyperlink w:history="1" w:anchor="_Toc80113631">
        <w:r w:rsidRPr="001A6697" w:rsidR="001C2449">
          <w:rPr>
            <w:rStyle w:val="Hyperlink"/>
            <w:rFonts w:cs="Tahoma"/>
            <w:noProof/>
            <w:szCs w:val="20"/>
          </w:rPr>
          <w:t>3.1.</w:t>
        </w:r>
        <w:r w:rsidRPr="001A6697" w:rsidR="001C2449">
          <w:rPr>
            <w:rStyle w:val="Hyperlink"/>
            <w:rFonts w:cs="Tahoma"/>
            <w:noProof/>
            <w:szCs w:val="20"/>
            <w:lang w:val="en-US"/>
          </w:rPr>
          <w:t xml:space="preserve"> Balanced Score Card</w:t>
        </w:r>
        <w:r w:rsidRPr="001A6697" w:rsidR="001C2449">
          <w:rPr>
            <w:rFonts w:cs="Tahoma"/>
            <w:noProof/>
            <w:webHidden/>
            <w:szCs w:val="20"/>
          </w:rPr>
          <w:tab/>
        </w:r>
        <w:r w:rsidRPr="001A6697" w:rsidR="001C2449">
          <w:rPr>
            <w:rFonts w:cs="Tahoma"/>
            <w:noProof/>
            <w:webHidden/>
            <w:szCs w:val="20"/>
          </w:rPr>
          <w:fldChar w:fldCharType="begin"/>
        </w:r>
        <w:r w:rsidRPr="001A6697" w:rsidR="001C2449">
          <w:rPr>
            <w:rFonts w:cs="Tahoma"/>
            <w:noProof/>
            <w:webHidden/>
            <w:szCs w:val="20"/>
          </w:rPr>
          <w:instrText xml:space="preserve"> PAGEREF _Toc80113631 \h </w:instrText>
        </w:r>
        <w:r w:rsidRPr="001A6697" w:rsidR="001C2449">
          <w:rPr>
            <w:rFonts w:cs="Tahoma"/>
            <w:noProof/>
            <w:webHidden/>
            <w:szCs w:val="20"/>
          </w:rPr>
        </w:r>
        <w:r w:rsidRPr="001A6697" w:rsidR="001C2449">
          <w:rPr>
            <w:rFonts w:cs="Tahoma"/>
            <w:noProof/>
            <w:webHidden/>
            <w:szCs w:val="20"/>
          </w:rPr>
          <w:fldChar w:fldCharType="separate"/>
        </w:r>
        <w:r w:rsidRPr="001A6697" w:rsidR="001C2449">
          <w:rPr>
            <w:rFonts w:cs="Tahoma"/>
            <w:noProof/>
            <w:webHidden/>
            <w:szCs w:val="20"/>
          </w:rPr>
          <w:t>5</w:t>
        </w:r>
        <w:r w:rsidRPr="001A6697" w:rsidR="001C2449">
          <w:rPr>
            <w:rFonts w:cs="Tahoma"/>
            <w:noProof/>
            <w:webHidden/>
            <w:szCs w:val="20"/>
          </w:rPr>
          <w:fldChar w:fldCharType="end"/>
        </w:r>
      </w:hyperlink>
    </w:p>
    <w:p w:rsidRPr="001A6697" w:rsidR="001C2449" w:rsidRDefault="009E483C" w14:paraId="76CF4BB5" w14:textId="506802C7">
      <w:pPr>
        <w:pStyle w:val="TOC3"/>
        <w:tabs>
          <w:tab w:val="right" w:leader="dot" w:pos="8965"/>
        </w:tabs>
        <w:rPr>
          <w:rFonts w:cs="Tahoma" w:eastAsiaTheme="minorEastAsia"/>
          <w:i w:val="0"/>
          <w:iCs w:val="0"/>
          <w:noProof/>
          <w:sz w:val="20"/>
          <w:szCs w:val="20"/>
          <w:lang w:val="en-IE" w:eastAsia="en-IE"/>
        </w:rPr>
      </w:pPr>
      <w:hyperlink w:history="1" w:anchor="_Toc80113632">
        <w:r w:rsidRPr="001A6697" w:rsidR="001C2449">
          <w:rPr>
            <w:rStyle w:val="Hyperlink"/>
            <w:rFonts w:cs="Tahoma"/>
            <w:i w:val="0"/>
            <w:iCs w:val="0"/>
            <w:noProof/>
            <w:szCs w:val="20"/>
          </w:rPr>
          <w:t>3.1.1. BSC Figure</w:t>
        </w:r>
        <w:r w:rsidRPr="001A6697" w:rsidR="001C2449">
          <w:rPr>
            <w:rFonts w:cs="Tahoma"/>
            <w:i w:val="0"/>
            <w:iCs w:val="0"/>
            <w:noProof/>
            <w:webHidden/>
            <w:sz w:val="20"/>
            <w:szCs w:val="20"/>
          </w:rPr>
          <w:tab/>
        </w:r>
        <w:r w:rsidRPr="001A6697" w:rsidR="001C2449">
          <w:rPr>
            <w:rFonts w:cs="Tahoma"/>
            <w:i w:val="0"/>
            <w:iCs w:val="0"/>
            <w:noProof/>
            <w:webHidden/>
            <w:sz w:val="20"/>
            <w:szCs w:val="20"/>
          </w:rPr>
          <w:fldChar w:fldCharType="begin"/>
        </w:r>
        <w:r w:rsidRPr="001A6697" w:rsidR="001C2449">
          <w:rPr>
            <w:rFonts w:cs="Tahoma"/>
            <w:i w:val="0"/>
            <w:iCs w:val="0"/>
            <w:noProof/>
            <w:webHidden/>
            <w:sz w:val="20"/>
            <w:szCs w:val="20"/>
          </w:rPr>
          <w:instrText xml:space="preserve"> PAGEREF _Toc80113632 \h </w:instrText>
        </w:r>
        <w:r w:rsidRPr="001A6697" w:rsidR="001C2449">
          <w:rPr>
            <w:rFonts w:cs="Tahoma"/>
            <w:i w:val="0"/>
            <w:iCs w:val="0"/>
            <w:noProof/>
            <w:webHidden/>
            <w:sz w:val="20"/>
            <w:szCs w:val="20"/>
          </w:rPr>
        </w:r>
        <w:r w:rsidRPr="001A6697" w:rsidR="001C2449">
          <w:rPr>
            <w:rFonts w:cs="Tahoma"/>
            <w:i w:val="0"/>
            <w:iCs w:val="0"/>
            <w:noProof/>
            <w:webHidden/>
            <w:sz w:val="20"/>
            <w:szCs w:val="20"/>
          </w:rPr>
          <w:fldChar w:fldCharType="separate"/>
        </w:r>
        <w:r w:rsidRPr="001A6697" w:rsidR="001C2449">
          <w:rPr>
            <w:rFonts w:cs="Tahoma"/>
            <w:i w:val="0"/>
            <w:iCs w:val="0"/>
            <w:noProof/>
            <w:webHidden/>
            <w:sz w:val="20"/>
            <w:szCs w:val="20"/>
          </w:rPr>
          <w:t>5</w:t>
        </w:r>
        <w:r w:rsidRPr="001A6697" w:rsidR="001C2449">
          <w:rPr>
            <w:rFonts w:cs="Tahoma"/>
            <w:i w:val="0"/>
            <w:iCs w:val="0"/>
            <w:noProof/>
            <w:webHidden/>
            <w:sz w:val="20"/>
            <w:szCs w:val="20"/>
          </w:rPr>
          <w:fldChar w:fldCharType="end"/>
        </w:r>
      </w:hyperlink>
    </w:p>
    <w:p w:rsidRPr="001A6697" w:rsidR="001C2449" w:rsidRDefault="009E483C" w14:paraId="09985A3D" w14:textId="41DBAC9E">
      <w:pPr>
        <w:pStyle w:val="TOC2"/>
        <w:tabs>
          <w:tab w:val="right" w:leader="dot" w:pos="8965"/>
        </w:tabs>
        <w:rPr>
          <w:rFonts w:cs="Tahoma" w:eastAsiaTheme="minorEastAsia"/>
          <w:noProof/>
          <w:color w:val="auto"/>
          <w:szCs w:val="20"/>
          <w:lang w:val="en-IE" w:eastAsia="en-IE"/>
        </w:rPr>
      </w:pPr>
      <w:hyperlink w:history="1" w:anchor="_Toc80113633">
        <w:r w:rsidRPr="001A6697" w:rsidR="001C2449">
          <w:rPr>
            <w:rStyle w:val="Hyperlink"/>
            <w:rFonts w:cs="Tahoma"/>
            <w:noProof/>
            <w:szCs w:val="20"/>
            <w:lang w:val="en-US"/>
          </w:rPr>
          <w:t>3.2. SWOT Analysis</w:t>
        </w:r>
        <w:r w:rsidRPr="001A6697" w:rsidR="001C2449">
          <w:rPr>
            <w:rFonts w:cs="Tahoma"/>
            <w:noProof/>
            <w:webHidden/>
            <w:szCs w:val="20"/>
          </w:rPr>
          <w:tab/>
        </w:r>
        <w:r w:rsidRPr="001A6697" w:rsidR="001C2449">
          <w:rPr>
            <w:rFonts w:cs="Tahoma"/>
            <w:noProof/>
            <w:webHidden/>
            <w:szCs w:val="20"/>
          </w:rPr>
          <w:fldChar w:fldCharType="begin"/>
        </w:r>
        <w:r w:rsidRPr="001A6697" w:rsidR="001C2449">
          <w:rPr>
            <w:rFonts w:cs="Tahoma"/>
            <w:noProof/>
            <w:webHidden/>
            <w:szCs w:val="20"/>
          </w:rPr>
          <w:instrText xml:space="preserve"> PAGEREF _Toc80113633 \h </w:instrText>
        </w:r>
        <w:r w:rsidRPr="001A6697" w:rsidR="001C2449">
          <w:rPr>
            <w:rFonts w:cs="Tahoma"/>
            <w:noProof/>
            <w:webHidden/>
            <w:szCs w:val="20"/>
          </w:rPr>
        </w:r>
        <w:r w:rsidRPr="001A6697" w:rsidR="001C2449">
          <w:rPr>
            <w:rFonts w:cs="Tahoma"/>
            <w:noProof/>
            <w:webHidden/>
            <w:szCs w:val="20"/>
          </w:rPr>
          <w:fldChar w:fldCharType="separate"/>
        </w:r>
        <w:r w:rsidRPr="001A6697" w:rsidR="001C2449">
          <w:rPr>
            <w:rFonts w:cs="Tahoma"/>
            <w:noProof/>
            <w:webHidden/>
            <w:szCs w:val="20"/>
          </w:rPr>
          <w:t>7</w:t>
        </w:r>
        <w:r w:rsidRPr="001A6697" w:rsidR="001C2449">
          <w:rPr>
            <w:rFonts w:cs="Tahoma"/>
            <w:noProof/>
            <w:webHidden/>
            <w:szCs w:val="20"/>
          </w:rPr>
          <w:fldChar w:fldCharType="end"/>
        </w:r>
      </w:hyperlink>
    </w:p>
    <w:p w:rsidRPr="001A6697" w:rsidR="001C2449" w:rsidRDefault="009E483C" w14:paraId="34CA96D3" w14:textId="29587307">
      <w:pPr>
        <w:pStyle w:val="TOC2"/>
        <w:tabs>
          <w:tab w:val="right" w:leader="dot" w:pos="8965"/>
        </w:tabs>
        <w:rPr>
          <w:rFonts w:cs="Tahoma" w:eastAsiaTheme="minorEastAsia"/>
          <w:noProof/>
          <w:color w:val="auto"/>
          <w:szCs w:val="20"/>
          <w:lang w:val="en-IE" w:eastAsia="en-IE"/>
        </w:rPr>
      </w:pPr>
      <w:hyperlink w:history="1" w:anchor="_Toc80113634">
        <w:r w:rsidRPr="001A6697" w:rsidR="001C2449">
          <w:rPr>
            <w:rStyle w:val="Hyperlink"/>
            <w:rFonts w:eastAsia="Tahoma" w:cs="Tahoma"/>
            <w:noProof/>
            <w:szCs w:val="20"/>
            <w:lang w:val="en-IE"/>
          </w:rPr>
          <w:t>3.3.</w:t>
        </w:r>
        <w:r w:rsidRPr="001A6697" w:rsidR="001C2449">
          <w:rPr>
            <w:rStyle w:val="Hyperlink"/>
            <w:rFonts w:cs="Tahoma"/>
            <w:noProof/>
            <w:szCs w:val="20"/>
            <w:lang w:val="en-IE"/>
          </w:rPr>
          <w:t xml:space="preserve"> Kotter’s Strategy for organizational changes</w:t>
        </w:r>
        <w:r w:rsidRPr="001A6697" w:rsidR="001C2449">
          <w:rPr>
            <w:rFonts w:cs="Tahoma"/>
            <w:noProof/>
            <w:webHidden/>
            <w:szCs w:val="20"/>
          </w:rPr>
          <w:tab/>
        </w:r>
        <w:r w:rsidRPr="001A6697" w:rsidR="001C2449">
          <w:rPr>
            <w:rFonts w:cs="Tahoma"/>
            <w:noProof/>
            <w:webHidden/>
            <w:szCs w:val="20"/>
          </w:rPr>
          <w:fldChar w:fldCharType="begin"/>
        </w:r>
        <w:r w:rsidRPr="001A6697" w:rsidR="001C2449">
          <w:rPr>
            <w:rFonts w:cs="Tahoma"/>
            <w:noProof/>
            <w:webHidden/>
            <w:szCs w:val="20"/>
          </w:rPr>
          <w:instrText xml:space="preserve"> PAGEREF _Toc80113634 \h </w:instrText>
        </w:r>
        <w:r w:rsidRPr="001A6697" w:rsidR="001C2449">
          <w:rPr>
            <w:rFonts w:cs="Tahoma"/>
            <w:noProof/>
            <w:webHidden/>
            <w:szCs w:val="20"/>
          </w:rPr>
        </w:r>
        <w:r w:rsidRPr="001A6697" w:rsidR="001C2449">
          <w:rPr>
            <w:rFonts w:cs="Tahoma"/>
            <w:noProof/>
            <w:webHidden/>
            <w:szCs w:val="20"/>
          </w:rPr>
          <w:fldChar w:fldCharType="separate"/>
        </w:r>
        <w:r w:rsidRPr="001A6697" w:rsidR="001C2449">
          <w:rPr>
            <w:rFonts w:cs="Tahoma"/>
            <w:noProof/>
            <w:webHidden/>
            <w:szCs w:val="20"/>
          </w:rPr>
          <w:t>9</w:t>
        </w:r>
        <w:r w:rsidRPr="001A6697" w:rsidR="001C2449">
          <w:rPr>
            <w:rFonts w:cs="Tahoma"/>
            <w:noProof/>
            <w:webHidden/>
            <w:szCs w:val="20"/>
          </w:rPr>
          <w:fldChar w:fldCharType="end"/>
        </w:r>
      </w:hyperlink>
    </w:p>
    <w:p w:rsidRPr="001A6697" w:rsidR="001C2449" w:rsidRDefault="009E483C" w14:paraId="5B08ED20" w14:textId="3B1C4C9D">
      <w:pPr>
        <w:pStyle w:val="TOC2"/>
        <w:tabs>
          <w:tab w:val="right" w:leader="dot" w:pos="8965"/>
        </w:tabs>
        <w:rPr>
          <w:rFonts w:cs="Tahoma" w:eastAsiaTheme="minorEastAsia"/>
          <w:noProof/>
          <w:color w:val="auto"/>
          <w:szCs w:val="20"/>
          <w:lang w:val="en-IE" w:eastAsia="en-IE"/>
        </w:rPr>
      </w:pPr>
      <w:hyperlink w:history="1" w:anchor="_Toc80113635">
        <w:r w:rsidRPr="001A6697" w:rsidR="001C2449">
          <w:rPr>
            <w:rStyle w:val="Hyperlink"/>
            <w:rFonts w:eastAsia="Tahoma" w:cs="Tahoma"/>
            <w:noProof/>
            <w:szCs w:val="20"/>
            <w:lang w:val="en-IE"/>
          </w:rPr>
          <w:t>3.1.</w:t>
        </w:r>
        <w:r w:rsidRPr="001A6697" w:rsidR="001C2449">
          <w:rPr>
            <w:rStyle w:val="Hyperlink"/>
            <w:rFonts w:cs="Tahoma"/>
            <w:noProof/>
            <w:szCs w:val="20"/>
            <w:lang w:val="en-IE"/>
          </w:rPr>
          <w:t xml:space="preserve"> Competitors Analysis:</w:t>
        </w:r>
        <w:r w:rsidRPr="001A6697" w:rsidR="001C2449">
          <w:rPr>
            <w:rFonts w:cs="Tahoma"/>
            <w:noProof/>
            <w:webHidden/>
            <w:szCs w:val="20"/>
          </w:rPr>
          <w:tab/>
        </w:r>
        <w:r w:rsidRPr="001A6697" w:rsidR="001C2449">
          <w:rPr>
            <w:rFonts w:cs="Tahoma"/>
            <w:noProof/>
            <w:webHidden/>
            <w:szCs w:val="20"/>
          </w:rPr>
          <w:fldChar w:fldCharType="begin"/>
        </w:r>
        <w:r w:rsidRPr="001A6697" w:rsidR="001C2449">
          <w:rPr>
            <w:rFonts w:cs="Tahoma"/>
            <w:noProof/>
            <w:webHidden/>
            <w:szCs w:val="20"/>
          </w:rPr>
          <w:instrText xml:space="preserve"> PAGEREF _Toc80113635 \h </w:instrText>
        </w:r>
        <w:r w:rsidRPr="001A6697" w:rsidR="001C2449">
          <w:rPr>
            <w:rFonts w:cs="Tahoma"/>
            <w:noProof/>
            <w:webHidden/>
            <w:szCs w:val="20"/>
          </w:rPr>
        </w:r>
        <w:r w:rsidRPr="001A6697" w:rsidR="001C2449">
          <w:rPr>
            <w:rFonts w:cs="Tahoma"/>
            <w:noProof/>
            <w:webHidden/>
            <w:szCs w:val="20"/>
          </w:rPr>
          <w:fldChar w:fldCharType="separate"/>
        </w:r>
        <w:r w:rsidRPr="001A6697" w:rsidR="001C2449">
          <w:rPr>
            <w:rFonts w:cs="Tahoma"/>
            <w:noProof/>
            <w:webHidden/>
            <w:szCs w:val="20"/>
          </w:rPr>
          <w:t>10</w:t>
        </w:r>
        <w:r w:rsidRPr="001A6697" w:rsidR="001C2449">
          <w:rPr>
            <w:rFonts w:cs="Tahoma"/>
            <w:noProof/>
            <w:webHidden/>
            <w:szCs w:val="20"/>
          </w:rPr>
          <w:fldChar w:fldCharType="end"/>
        </w:r>
      </w:hyperlink>
    </w:p>
    <w:p w:rsidRPr="001A6697" w:rsidR="001C2449" w:rsidRDefault="009E483C" w14:paraId="007DC19D" w14:textId="20DFECA1">
      <w:pPr>
        <w:pStyle w:val="TOC1"/>
        <w:tabs>
          <w:tab w:val="right" w:leader="dot" w:pos="8965"/>
        </w:tabs>
        <w:rPr>
          <w:rFonts w:cs="Tahoma" w:eastAsiaTheme="minorEastAsia"/>
          <w:b w:val="0"/>
          <w:bCs w:val="0"/>
          <w:noProof/>
          <w:color w:val="auto"/>
          <w:szCs w:val="20"/>
          <w:lang w:val="en-IE" w:eastAsia="en-IE"/>
        </w:rPr>
      </w:pPr>
      <w:hyperlink w:history="1" w:anchor="_Toc80113636">
        <w:r w:rsidRPr="001A6697" w:rsidR="001C2449">
          <w:rPr>
            <w:rStyle w:val="Hyperlink"/>
            <w:rFonts w:cs="Tahoma"/>
            <w:noProof/>
            <w:szCs w:val="20"/>
          </w:rPr>
          <w:t>4</w:t>
        </w:r>
        <w:r w:rsidRPr="001A6697" w:rsidR="001C2449">
          <w:rPr>
            <w:rStyle w:val="Hyperlink"/>
            <w:rFonts w:cs="Tahoma"/>
            <w:noProof/>
            <w:szCs w:val="20"/>
            <w:lang w:val="en-US"/>
          </w:rPr>
          <w:t xml:space="preserve"> Development Process</w:t>
        </w:r>
        <w:r w:rsidRPr="001A6697" w:rsidR="001C2449">
          <w:rPr>
            <w:rFonts w:cs="Tahoma"/>
            <w:noProof/>
            <w:webHidden/>
            <w:szCs w:val="20"/>
          </w:rPr>
          <w:tab/>
        </w:r>
        <w:r w:rsidRPr="001A6697" w:rsidR="001C2449">
          <w:rPr>
            <w:rFonts w:cs="Tahoma"/>
            <w:noProof/>
            <w:webHidden/>
            <w:szCs w:val="20"/>
          </w:rPr>
          <w:fldChar w:fldCharType="begin"/>
        </w:r>
        <w:r w:rsidRPr="001A6697" w:rsidR="001C2449">
          <w:rPr>
            <w:rFonts w:cs="Tahoma"/>
            <w:noProof/>
            <w:webHidden/>
            <w:szCs w:val="20"/>
          </w:rPr>
          <w:instrText xml:space="preserve"> PAGEREF _Toc80113636 \h </w:instrText>
        </w:r>
        <w:r w:rsidRPr="001A6697" w:rsidR="001C2449">
          <w:rPr>
            <w:rFonts w:cs="Tahoma"/>
            <w:noProof/>
            <w:webHidden/>
            <w:szCs w:val="20"/>
          </w:rPr>
        </w:r>
        <w:r w:rsidRPr="001A6697" w:rsidR="001C2449">
          <w:rPr>
            <w:rFonts w:cs="Tahoma"/>
            <w:noProof/>
            <w:webHidden/>
            <w:szCs w:val="20"/>
          </w:rPr>
          <w:fldChar w:fldCharType="separate"/>
        </w:r>
        <w:r w:rsidRPr="001A6697" w:rsidR="001C2449">
          <w:rPr>
            <w:rFonts w:cs="Tahoma"/>
            <w:noProof/>
            <w:webHidden/>
            <w:szCs w:val="20"/>
          </w:rPr>
          <w:t>14</w:t>
        </w:r>
        <w:r w:rsidRPr="001A6697" w:rsidR="001C2449">
          <w:rPr>
            <w:rFonts w:cs="Tahoma"/>
            <w:noProof/>
            <w:webHidden/>
            <w:szCs w:val="20"/>
          </w:rPr>
          <w:fldChar w:fldCharType="end"/>
        </w:r>
      </w:hyperlink>
    </w:p>
    <w:p w:rsidRPr="001A6697" w:rsidR="001C2449" w:rsidRDefault="009E483C" w14:paraId="73796778" w14:textId="74DE420E">
      <w:pPr>
        <w:pStyle w:val="TOC2"/>
        <w:tabs>
          <w:tab w:val="right" w:leader="dot" w:pos="8965"/>
        </w:tabs>
        <w:rPr>
          <w:rFonts w:cs="Tahoma" w:eastAsiaTheme="minorEastAsia"/>
          <w:noProof/>
          <w:color w:val="auto"/>
          <w:szCs w:val="20"/>
          <w:lang w:val="en-IE" w:eastAsia="en-IE"/>
        </w:rPr>
      </w:pPr>
      <w:hyperlink w:history="1" w:anchor="_Toc80113637">
        <w:r w:rsidRPr="001A6697" w:rsidR="001C2449">
          <w:rPr>
            <w:rStyle w:val="Hyperlink"/>
            <w:rFonts w:cs="Tahoma"/>
            <w:noProof/>
            <w:szCs w:val="20"/>
          </w:rPr>
          <w:t>4.1 Solution</w:t>
        </w:r>
        <w:r w:rsidRPr="001A6697" w:rsidR="001C2449">
          <w:rPr>
            <w:rFonts w:cs="Tahoma"/>
            <w:noProof/>
            <w:webHidden/>
            <w:szCs w:val="20"/>
          </w:rPr>
          <w:tab/>
        </w:r>
        <w:r w:rsidRPr="001A6697" w:rsidR="001C2449">
          <w:rPr>
            <w:rFonts w:cs="Tahoma"/>
            <w:noProof/>
            <w:webHidden/>
            <w:szCs w:val="20"/>
          </w:rPr>
          <w:fldChar w:fldCharType="begin"/>
        </w:r>
        <w:r w:rsidRPr="001A6697" w:rsidR="001C2449">
          <w:rPr>
            <w:rFonts w:cs="Tahoma"/>
            <w:noProof/>
            <w:webHidden/>
            <w:szCs w:val="20"/>
          </w:rPr>
          <w:instrText xml:space="preserve"> PAGEREF _Toc80113637 \h </w:instrText>
        </w:r>
        <w:r w:rsidRPr="001A6697" w:rsidR="001C2449">
          <w:rPr>
            <w:rFonts w:cs="Tahoma"/>
            <w:noProof/>
            <w:webHidden/>
            <w:szCs w:val="20"/>
          </w:rPr>
        </w:r>
        <w:r w:rsidRPr="001A6697" w:rsidR="001C2449">
          <w:rPr>
            <w:rFonts w:cs="Tahoma"/>
            <w:noProof/>
            <w:webHidden/>
            <w:szCs w:val="20"/>
          </w:rPr>
          <w:fldChar w:fldCharType="separate"/>
        </w:r>
        <w:r w:rsidRPr="001A6697" w:rsidR="001C2449">
          <w:rPr>
            <w:rFonts w:cs="Tahoma"/>
            <w:noProof/>
            <w:webHidden/>
            <w:szCs w:val="20"/>
          </w:rPr>
          <w:t>14</w:t>
        </w:r>
        <w:r w:rsidRPr="001A6697" w:rsidR="001C2449">
          <w:rPr>
            <w:rFonts w:cs="Tahoma"/>
            <w:noProof/>
            <w:webHidden/>
            <w:szCs w:val="20"/>
          </w:rPr>
          <w:fldChar w:fldCharType="end"/>
        </w:r>
      </w:hyperlink>
    </w:p>
    <w:p w:rsidRPr="001A6697" w:rsidR="001C2449" w:rsidRDefault="009E483C" w14:paraId="138352B8" w14:textId="268D4A00">
      <w:pPr>
        <w:pStyle w:val="TOC3"/>
        <w:tabs>
          <w:tab w:val="right" w:leader="dot" w:pos="8965"/>
        </w:tabs>
        <w:rPr>
          <w:rFonts w:cs="Tahoma" w:eastAsiaTheme="minorEastAsia"/>
          <w:i w:val="0"/>
          <w:iCs w:val="0"/>
          <w:noProof/>
          <w:sz w:val="20"/>
          <w:szCs w:val="20"/>
          <w:lang w:val="en-IE" w:eastAsia="en-IE"/>
        </w:rPr>
      </w:pPr>
      <w:hyperlink w:history="1" w:anchor="_Toc80113638">
        <w:r w:rsidRPr="001A6697" w:rsidR="001C2449">
          <w:rPr>
            <w:rStyle w:val="Hyperlink"/>
            <w:rFonts w:cs="Tahoma"/>
            <w:i w:val="0"/>
            <w:iCs w:val="0"/>
            <w:noProof/>
            <w:szCs w:val="20"/>
          </w:rPr>
          <w:t>4.1.1. Company Data</w:t>
        </w:r>
        <w:r w:rsidRPr="001A6697" w:rsidR="001C2449">
          <w:rPr>
            <w:rFonts w:cs="Tahoma"/>
            <w:i w:val="0"/>
            <w:iCs w:val="0"/>
            <w:noProof/>
            <w:webHidden/>
            <w:sz w:val="20"/>
            <w:szCs w:val="20"/>
          </w:rPr>
          <w:tab/>
        </w:r>
        <w:r w:rsidRPr="001A6697" w:rsidR="001C2449">
          <w:rPr>
            <w:rFonts w:cs="Tahoma"/>
            <w:i w:val="0"/>
            <w:iCs w:val="0"/>
            <w:noProof/>
            <w:webHidden/>
            <w:sz w:val="20"/>
            <w:szCs w:val="20"/>
          </w:rPr>
          <w:fldChar w:fldCharType="begin"/>
        </w:r>
        <w:r w:rsidRPr="001A6697" w:rsidR="001C2449">
          <w:rPr>
            <w:rFonts w:cs="Tahoma"/>
            <w:i w:val="0"/>
            <w:iCs w:val="0"/>
            <w:noProof/>
            <w:webHidden/>
            <w:sz w:val="20"/>
            <w:szCs w:val="20"/>
          </w:rPr>
          <w:instrText xml:space="preserve"> PAGEREF _Toc80113638 \h </w:instrText>
        </w:r>
        <w:r w:rsidRPr="001A6697" w:rsidR="001C2449">
          <w:rPr>
            <w:rFonts w:cs="Tahoma"/>
            <w:i w:val="0"/>
            <w:iCs w:val="0"/>
            <w:noProof/>
            <w:webHidden/>
            <w:sz w:val="20"/>
            <w:szCs w:val="20"/>
          </w:rPr>
        </w:r>
        <w:r w:rsidRPr="001A6697" w:rsidR="001C2449">
          <w:rPr>
            <w:rFonts w:cs="Tahoma"/>
            <w:i w:val="0"/>
            <w:iCs w:val="0"/>
            <w:noProof/>
            <w:webHidden/>
            <w:sz w:val="20"/>
            <w:szCs w:val="20"/>
          </w:rPr>
          <w:fldChar w:fldCharType="separate"/>
        </w:r>
        <w:r w:rsidRPr="001A6697" w:rsidR="001C2449">
          <w:rPr>
            <w:rFonts w:cs="Tahoma"/>
            <w:i w:val="0"/>
            <w:iCs w:val="0"/>
            <w:noProof/>
            <w:webHidden/>
            <w:sz w:val="20"/>
            <w:szCs w:val="20"/>
          </w:rPr>
          <w:t>14</w:t>
        </w:r>
        <w:r w:rsidRPr="001A6697" w:rsidR="001C2449">
          <w:rPr>
            <w:rFonts w:cs="Tahoma"/>
            <w:i w:val="0"/>
            <w:iCs w:val="0"/>
            <w:noProof/>
            <w:webHidden/>
            <w:sz w:val="20"/>
            <w:szCs w:val="20"/>
          </w:rPr>
          <w:fldChar w:fldCharType="end"/>
        </w:r>
      </w:hyperlink>
    </w:p>
    <w:p w:rsidRPr="001A6697" w:rsidR="001C2449" w:rsidRDefault="009E483C" w14:paraId="3009200E" w14:textId="56190556">
      <w:pPr>
        <w:pStyle w:val="TOC3"/>
        <w:tabs>
          <w:tab w:val="right" w:leader="dot" w:pos="8965"/>
        </w:tabs>
        <w:rPr>
          <w:rFonts w:cs="Tahoma" w:eastAsiaTheme="minorEastAsia"/>
          <w:i w:val="0"/>
          <w:iCs w:val="0"/>
          <w:noProof/>
          <w:sz w:val="20"/>
          <w:szCs w:val="20"/>
          <w:lang w:val="en-IE" w:eastAsia="en-IE"/>
        </w:rPr>
      </w:pPr>
      <w:hyperlink w:history="1" w:anchor="_Toc80113639">
        <w:r w:rsidRPr="001A6697" w:rsidR="001C2449">
          <w:rPr>
            <w:rStyle w:val="Hyperlink"/>
            <w:rFonts w:cs="Tahoma"/>
            <w:i w:val="0"/>
            <w:iCs w:val="0"/>
            <w:noProof/>
            <w:szCs w:val="20"/>
          </w:rPr>
          <w:t>4.1.2. Data Collection</w:t>
        </w:r>
        <w:r w:rsidRPr="001A6697" w:rsidR="001C2449">
          <w:rPr>
            <w:rFonts w:cs="Tahoma"/>
            <w:i w:val="0"/>
            <w:iCs w:val="0"/>
            <w:noProof/>
            <w:webHidden/>
            <w:sz w:val="20"/>
            <w:szCs w:val="20"/>
          </w:rPr>
          <w:tab/>
        </w:r>
        <w:r w:rsidRPr="001A6697" w:rsidR="001C2449">
          <w:rPr>
            <w:rFonts w:cs="Tahoma"/>
            <w:i w:val="0"/>
            <w:iCs w:val="0"/>
            <w:noProof/>
            <w:webHidden/>
            <w:sz w:val="20"/>
            <w:szCs w:val="20"/>
          </w:rPr>
          <w:fldChar w:fldCharType="begin"/>
        </w:r>
        <w:r w:rsidRPr="001A6697" w:rsidR="001C2449">
          <w:rPr>
            <w:rFonts w:cs="Tahoma"/>
            <w:i w:val="0"/>
            <w:iCs w:val="0"/>
            <w:noProof/>
            <w:webHidden/>
            <w:sz w:val="20"/>
            <w:szCs w:val="20"/>
          </w:rPr>
          <w:instrText xml:space="preserve"> PAGEREF _Toc80113639 \h </w:instrText>
        </w:r>
        <w:r w:rsidRPr="001A6697" w:rsidR="001C2449">
          <w:rPr>
            <w:rFonts w:cs="Tahoma"/>
            <w:i w:val="0"/>
            <w:iCs w:val="0"/>
            <w:noProof/>
            <w:webHidden/>
            <w:sz w:val="20"/>
            <w:szCs w:val="20"/>
          </w:rPr>
        </w:r>
        <w:r w:rsidRPr="001A6697" w:rsidR="001C2449">
          <w:rPr>
            <w:rFonts w:cs="Tahoma"/>
            <w:i w:val="0"/>
            <w:iCs w:val="0"/>
            <w:noProof/>
            <w:webHidden/>
            <w:sz w:val="20"/>
            <w:szCs w:val="20"/>
          </w:rPr>
          <w:fldChar w:fldCharType="separate"/>
        </w:r>
        <w:r w:rsidRPr="001A6697" w:rsidR="001C2449">
          <w:rPr>
            <w:rFonts w:cs="Tahoma"/>
            <w:i w:val="0"/>
            <w:iCs w:val="0"/>
            <w:noProof/>
            <w:webHidden/>
            <w:sz w:val="20"/>
            <w:szCs w:val="20"/>
          </w:rPr>
          <w:t>14</w:t>
        </w:r>
        <w:r w:rsidRPr="001A6697" w:rsidR="001C2449">
          <w:rPr>
            <w:rFonts w:cs="Tahoma"/>
            <w:i w:val="0"/>
            <w:iCs w:val="0"/>
            <w:noProof/>
            <w:webHidden/>
            <w:sz w:val="20"/>
            <w:szCs w:val="20"/>
          </w:rPr>
          <w:fldChar w:fldCharType="end"/>
        </w:r>
      </w:hyperlink>
    </w:p>
    <w:p w:rsidRPr="001A6697" w:rsidR="001C2449" w:rsidRDefault="009E483C" w14:paraId="691F904D" w14:textId="25DF0226">
      <w:pPr>
        <w:pStyle w:val="TOC3"/>
        <w:tabs>
          <w:tab w:val="right" w:leader="dot" w:pos="8965"/>
        </w:tabs>
        <w:rPr>
          <w:rFonts w:cs="Tahoma" w:eastAsiaTheme="minorEastAsia"/>
          <w:i w:val="0"/>
          <w:iCs w:val="0"/>
          <w:noProof/>
          <w:sz w:val="20"/>
          <w:szCs w:val="20"/>
          <w:lang w:val="en-IE" w:eastAsia="en-IE"/>
        </w:rPr>
      </w:pPr>
      <w:hyperlink w:history="1" w:anchor="_Toc80113640">
        <w:r w:rsidRPr="001A6697" w:rsidR="001C2449">
          <w:rPr>
            <w:rStyle w:val="Hyperlink"/>
            <w:rFonts w:cs="Tahoma"/>
            <w:i w:val="0"/>
            <w:iCs w:val="0"/>
            <w:noProof/>
            <w:szCs w:val="20"/>
          </w:rPr>
          <w:t>4.1.3. Mockaroo</w:t>
        </w:r>
        <w:r w:rsidRPr="001A6697" w:rsidR="001C2449">
          <w:rPr>
            <w:rFonts w:cs="Tahoma"/>
            <w:i w:val="0"/>
            <w:iCs w:val="0"/>
            <w:noProof/>
            <w:webHidden/>
            <w:sz w:val="20"/>
            <w:szCs w:val="20"/>
          </w:rPr>
          <w:tab/>
        </w:r>
        <w:r w:rsidRPr="001A6697" w:rsidR="001C2449">
          <w:rPr>
            <w:rFonts w:cs="Tahoma"/>
            <w:i w:val="0"/>
            <w:iCs w:val="0"/>
            <w:noProof/>
            <w:webHidden/>
            <w:sz w:val="20"/>
            <w:szCs w:val="20"/>
          </w:rPr>
          <w:fldChar w:fldCharType="begin"/>
        </w:r>
        <w:r w:rsidRPr="001A6697" w:rsidR="001C2449">
          <w:rPr>
            <w:rFonts w:cs="Tahoma"/>
            <w:i w:val="0"/>
            <w:iCs w:val="0"/>
            <w:noProof/>
            <w:webHidden/>
            <w:sz w:val="20"/>
            <w:szCs w:val="20"/>
          </w:rPr>
          <w:instrText xml:space="preserve"> PAGEREF _Toc80113640 \h </w:instrText>
        </w:r>
        <w:r w:rsidRPr="001A6697" w:rsidR="001C2449">
          <w:rPr>
            <w:rFonts w:cs="Tahoma"/>
            <w:i w:val="0"/>
            <w:iCs w:val="0"/>
            <w:noProof/>
            <w:webHidden/>
            <w:sz w:val="20"/>
            <w:szCs w:val="20"/>
          </w:rPr>
        </w:r>
        <w:r w:rsidRPr="001A6697" w:rsidR="001C2449">
          <w:rPr>
            <w:rFonts w:cs="Tahoma"/>
            <w:i w:val="0"/>
            <w:iCs w:val="0"/>
            <w:noProof/>
            <w:webHidden/>
            <w:sz w:val="20"/>
            <w:szCs w:val="20"/>
          </w:rPr>
          <w:fldChar w:fldCharType="separate"/>
        </w:r>
        <w:r w:rsidRPr="001A6697" w:rsidR="001C2449">
          <w:rPr>
            <w:rFonts w:cs="Tahoma"/>
            <w:i w:val="0"/>
            <w:iCs w:val="0"/>
            <w:noProof/>
            <w:webHidden/>
            <w:sz w:val="20"/>
            <w:szCs w:val="20"/>
          </w:rPr>
          <w:t>15</w:t>
        </w:r>
        <w:r w:rsidRPr="001A6697" w:rsidR="001C2449">
          <w:rPr>
            <w:rFonts w:cs="Tahoma"/>
            <w:i w:val="0"/>
            <w:iCs w:val="0"/>
            <w:noProof/>
            <w:webHidden/>
            <w:sz w:val="20"/>
            <w:szCs w:val="20"/>
          </w:rPr>
          <w:fldChar w:fldCharType="end"/>
        </w:r>
      </w:hyperlink>
    </w:p>
    <w:p w:rsidRPr="001A6697" w:rsidR="001C2449" w:rsidRDefault="009E483C" w14:paraId="7AEFC44B" w14:textId="226CB201">
      <w:pPr>
        <w:pStyle w:val="TOC3"/>
        <w:tabs>
          <w:tab w:val="right" w:leader="dot" w:pos="8965"/>
        </w:tabs>
        <w:rPr>
          <w:rFonts w:cs="Tahoma" w:eastAsiaTheme="minorEastAsia"/>
          <w:i w:val="0"/>
          <w:iCs w:val="0"/>
          <w:noProof/>
          <w:sz w:val="20"/>
          <w:szCs w:val="20"/>
          <w:lang w:val="en-IE" w:eastAsia="en-IE"/>
        </w:rPr>
      </w:pPr>
      <w:hyperlink w:history="1" w:anchor="_Toc80113641">
        <w:r w:rsidRPr="001A6697" w:rsidR="001C2449">
          <w:rPr>
            <w:rStyle w:val="Hyperlink"/>
            <w:rFonts w:cs="Tahoma"/>
            <w:i w:val="0"/>
            <w:iCs w:val="0"/>
            <w:noProof/>
            <w:szCs w:val="20"/>
          </w:rPr>
          <w:t>4.1.4. Kaggle / Excel</w:t>
        </w:r>
        <w:r w:rsidRPr="001A6697" w:rsidR="001C2449">
          <w:rPr>
            <w:rFonts w:cs="Tahoma"/>
            <w:i w:val="0"/>
            <w:iCs w:val="0"/>
            <w:noProof/>
            <w:webHidden/>
            <w:sz w:val="20"/>
            <w:szCs w:val="20"/>
          </w:rPr>
          <w:tab/>
        </w:r>
        <w:r w:rsidRPr="001A6697" w:rsidR="001C2449">
          <w:rPr>
            <w:rFonts w:cs="Tahoma"/>
            <w:i w:val="0"/>
            <w:iCs w:val="0"/>
            <w:noProof/>
            <w:webHidden/>
            <w:sz w:val="20"/>
            <w:szCs w:val="20"/>
          </w:rPr>
          <w:fldChar w:fldCharType="begin"/>
        </w:r>
        <w:r w:rsidRPr="001A6697" w:rsidR="001C2449">
          <w:rPr>
            <w:rFonts w:cs="Tahoma"/>
            <w:i w:val="0"/>
            <w:iCs w:val="0"/>
            <w:noProof/>
            <w:webHidden/>
            <w:sz w:val="20"/>
            <w:szCs w:val="20"/>
          </w:rPr>
          <w:instrText xml:space="preserve"> PAGEREF _Toc80113641 \h </w:instrText>
        </w:r>
        <w:r w:rsidRPr="001A6697" w:rsidR="001C2449">
          <w:rPr>
            <w:rFonts w:cs="Tahoma"/>
            <w:i w:val="0"/>
            <w:iCs w:val="0"/>
            <w:noProof/>
            <w:webHidden/>
            <w:sz w:val="20"/>
            <w:szCs w:val="20"/>
          </w:rPr>
        </w:r>
        <w:r w:rsidRPr="001A6697" w:rsidR="001C2449">
          <w:rPr>
            <w:rFonts w:cs="Tahoma"/>
            <w:i w:val="0"/>
            <w:iCs w:val="0"/>
            <w:noProof/>
            <w:webHidden/>
            <w:sz w:val="20"/>
            <w:szCs w:val="20"/>
          </w:rPr>
          <w:fldChar w:fldCharType="separate"/>
        </w:r>
        <w:r w:rsidRPr="001A6697" w:rsidR="001C2449">
          <w:rPr>
            <w:rFonts w:cs="Tahoma"/>
            <w:i w:val="0"/>
            <w:iCs w:val="0"/>
            <w:noProof/>
            <w:webHidden/>
            <w:sz w:val="20"/>
            <w:szCs w:val="20"/>
          </w:rPr>
          <w:t>15</w:t>
        </w:r>
        <w:r w:rsidRPr="001A6697" w:rsidR="001C2449">
          <w:rPr>
            <w:rFonts w:cs="Tahoma"/>
            <w:i w:val="0"/>
            <w:iCs w:val="0"/>
            <w:noProof/>
            <w:webHidden/>
            <w:sz w:val="20"/>
            <w:szCs w:val="20"/>
          </w:rPr>
          <w:fldChar w:fldCharType="end"/>
        </w:r>
      </w:hyperlink>
    </w:p>
    <w:p w:rsidRPr="001A6697" w:rsidR="001C2449" w:rsidRDefault="009E483C" w14:paraId="5B4A67C8" w14:textId="6027CCC2">
      <w:pPr>
        <w:pStyle w:val="TOC3"/>
        <w:tabs>
          <w:tab w:val="right" w:leader="dot" w:pos="8965"/>
        </w:tabs>
        <w:rPr>
          <w:rFonts w:cs="Tahoma" w:eastAsiaTheme="minorEastAsia"/>
          <w:i w:val="0"/>
          <w:iCs w:val="0"/>
          <w:noProof/>
          <w:sz w:val="20"/>
          <w:szCs w:val="20"/>
          <w:lang w:val="en-IE" w:eastAsia="en-IE"/>
        </w:rPr>
      </w:pPr>
      <w:hyperlink w:history="1" w:anchor="_Toc80113642">
        <w:r w:rsidRPr="001A6697" w:rsidR="001C2449">
          <w:rPr>
            <w:rStyle w:val="Hyperlink"/>
            <w:rFonts w:cs="Tahoma"/>
            <w:i w:val="0"/>
            <w:iCs w:val="0"/>
            <w:noProof/>
            <w:szCs w:val="20"/>
            <w:lang w:val="en-US"/>
          </w:rPr>
          <w:t>4.1.5. Information Lifecycle Management (ILM)</w:t>
        </w:r>
        <w:r w:rsidRPr="001A6697" w:rsidR="001C2449">
          <w:rPr>
            <w:rFonts w:cs="Tahoma"/>
            <w:i w:val="0"/>
            <w:iCs w:val="0"/>
            <w:noProof/>
            <w:webHidden/>
            <w:sz w:val="20"/>
            <w:szCs w:val="20"/>
          </w:rPr>
          <w:tab/>
        </w:r>
        <w:r w:rsidRPr="001A6697" w:rsidR="001C2449">
          <w:rPr>
            <w:rFonts w:cs="Tahoma"/>
            <w:i w:val="0"/>
            <w:iCs w:val="0"/>
            <w:noProof/>
            <w:webHidden/>
            <w:sz w:val="20"/>
            <w:szCs w:val="20"/>
          </w:rPr>
          <w:fldChar w:fldCharType="begin"/>
        </w:r>
        <w:r w:rsidRPr="001A6697" w:rsidR="001C2449">
          <w:rPr>
            <w:rFonts w:cs="Tahoma"/>
            <w:i w:val="0"/>
            <w:iCs w:val="0"/>
            <w:noProof/>
            <w:webHidden/>
            <w:sz w:val="20"/>
            <w:szCs w:val="20"/>
          </w:rPr>
          <w:instrText xml:space="preserve"> PAGEREF _Toc80113642 \h </w:instrText>
        </w:r>
        <w:r w:rsidRPr="001A6697" w:rsidR="001C2449">
          <w:rPr>
            <w:rFonts w:cs="Tahoma"/>
            <w:i w:val="0"/>
            <w:iCs w:val="0"/>
            <w:noProof/>
            <w:webHidden/>
            <w:sz w:val="20"/>
            <w:szCs w:val="20"/>
          </w:rPr>
        </w:r>
        <w:r w:rsidRPr="001A6697" w:rsidR="001C2449">
          <w:rPr>
            <w:rFonts w:cs="Tahoma"/>
            <w:i w:val="0"/>
            <w:iCs w:val="0"/>
            <w:noProof/>
            <w:webHidden/>
            <w:sz w:val="20"/>
            <w:szCs w:val="20"/>
          </w:rPr>
          <w:fldChar w:fldCharType="separate"/>
        </w:r>
        <w:r w:rsidRPr="001A6697" w:rsidR="001C2449">
          <w:rPr>
            <w:rFonts w:cs="Tahoma"/>
            <w:i w:val="0"/>
            <w:iCs w:val="0"/>
            <w:noProof/>
            <w:webHidden/>
            <w:sz w:val="20"/>
            <w:szCs w:val="20"/>
          </w:rPr>
          <w:t>15</w:t>
        </w:r>
        <w:r w:rsidRPr="001A6697" w:rsidR="001C2449">
          <w:rPr>
            <w:rFonts w:cs="Tahoma"/>
            <w:i w:val="0"/>
            <w:iCs w:val="0"/>
            <w:noProof/>
            <w:webHidden/>
            <w:sz w:val="20"/>
            <w:szCs w:val="20"/>
          </w:rPr>
          <w:fldChar w:fldCharType="end"/>
        </w:r>
      </w:hyperlink>
    </w:p>
    <w:p w:rsidRPr="001A6697" w:rsidR="001C2449" w:rsidRDefault="009E483C" w14:paraId="507C4B48" w14:textId="29365715">
      <w:pPr>
        <w:pStyle w:val="TOC3"/>
        <w:tabs>
          <w:tab w:val="right" w:leader="dot" w:pos="8965"/>
        </w:tabs>
        <w:rPr>
          <w:rFonts w:cs="Tahoma" w:eastAsiaTheme="minorEastAsia"/>
          <w:i w:val="0"/>
          <w:iCs w:val="0"/>
          <w:noProof/>
          <w:sz w:val="20"/>
          <w:szCs w:val="20"/>
          <w:lang w:val="en-IE" w:eastAsia="en-IE"/>
        </w:rPr>
      </w:pPr>
      <w:hyperlink w:history="1" w:anchor="_Toc80113643">
        <w:r w:rsidRPr="001A6697" w:rsidR="001C2449">
          <w:rPr>
            <w:rStyle w:val="Hyperlink"/>
            <w:rFonts w:cs="Tahoma"/>
            <w:i w:val="0"/>
            <w:iCs w:val="0"/>
            <w:noProof/>
            <w:szCs w:val="20"/>
            <w:lang w:val="en-US"/>
          </w:rPr>
          <w:t>4.1.6. Marketing Funnel</w:t>
        </w:r>
        <w:r w:rsidRPr="001A6697" w:rsidR="001C2449">
          <w:rPr>
            <w:rFonts w:cs="Tahoma"/>
            <w:i w:val="0"/>
            <w:iCs w:val="0"/>
            <w:noProof/>
            <w:webHidden/>
            <w:sz w:val="20"/>
            <w:szCs w:val="20"/>
          </w:rPr>
          <w:tab/>
        </w:r>
        <w:r w:rsidRPr="001A6697" w:rsidR="001C2449">
          <w:rPr>
            <w:rFonts w:cs="Tahoma"/>
            <w:i w:val="0"/>
            <w:iCs w:val="0"/>
            <w:noProof/>
            <w:webHidden/>
            <w:sz w:val="20"/>
            <w:szCs w:val="20"/>
          </w:rPr>
          <w:fldChar w:fldCharType="begin"/>
        </w:r>
        <w:r w:rsidRPr="001A6697" w:rsidR="001C2449">
          <w:rPr>
            <w:rFonts w:cs="Tahoma"/>
            <w:i w:val="0"/>
            <w:iCs w:val="0"/>
            <w:noProof/>
            <w:webHidden/>
            <w:sz w:val="20"/>
            <w:szCs w:val="20"/>
          </w:rPr>
          <w:instrText xml:space="preserve"> PAGEREF _Toc80113643 \h </w:instrText>
        </w:r>
        <w:r w:rsidRPr="001A6697" w:rsidR="001C2449">
          <w:rPr>
            <w:rFonts w:cs="Tahoma"/>
            <w:i w:val="0"/>
            <w:iCs w:val="0"/>
            <w:noProof/>
            <w:webHidden/>
            <w:sz w:val="20"/>
            <w:szCs w:val="20"/>
          </w:rPr>
        </w:r>
        <w:r w:rsidRPr="001A6697" w:rsidR="001C2449">
          <w:rPr>
            <w:rFonts w:cs="Tahoma"/>
            <w:i w:val="0"/>
            <w:iCs w:val="0"/>
            <w:noProof/>
            <w:webHidden/>
            <w:sz w:val="20"/>
            <w:szCs w:val="20"/>
          </w:rPr>
          <w:fldChar w:fldCharType="separate"/>
        </w:r>
        <w:r w:rsidRPr="001A6697" w:rsidR="001C2449">
          <w:rPr>
            <w:rFonts w:cs="Tahoma"/>
            <w:i w:val="0"/>
            <w:iCs w:val="0"/>
            <w:noProof/>
            <w:webHidden/>
            <w:sz w:val="20"/>
            <w:szCs w:val="20"/>
          </w:rPr>
          <w:t>15</w:t>
        </w:r>
        <w:r w:rsidRPr="001A6697" w:rsidR="001C2449">
          <w:rPr>
            <w:rFonts w:cs="Tahoma"/>
            <w:i w:val="0"/>
            <w:iCs w:val="0"/>
            <w:noProof/>
            <w:webHidden/>
            <w:sz w:val="20"/>
            <w:szCs w:val="20"/>
          </w:rPr>
          <w:fldChar w:fldCharType="end"/>
        </w:r>
      </w:hyperlink>
    </w:p>
    <w:p w:rsidRPr="001A6697" w:rsidR="001C2449" w:rsidRDefault="009E483C" w14:paraId="4B60EB03" w14:textId="5A9F1325">
      <w:pPr>
        <w:pStyle w:val="TOC1"/>
        <w:tabs>
          <w:tab w:val="right" w:leader="dot" w:pos="8965"/>
        </w:tabs>
        <w:rPr>
          <w:rFonts w:cs="Tahoma" w:eastAsiaTheme="minorEastAsia"/>
          <w:b w:val="0"/>
          <w:bCs w:val="0"/>
          <w:noProof/>
          <w:color w:val="auto"/>
          <w:szCs w:val="20"/>
          <w:lang w:val="en-IE" w:eastAsia="en-IE"/>
        </w:rPr>
      </w:pPr>
      <w:hyperlink w:history="1" w:anchor="_Toc80113644">
        <w:r w:rsidRPr="001A6697" w:rsidR="001C2449">
          <w:rPr>
            <w:rStyle w:val="Hyperlink"/>
            <w:rFonts w:cs="Tahoma"/>
            <w:noProof/>
            <w:szCs w:val="20"/>
          </w:rPr>
          <w:t>5</w:t>
        </w:r>
        <w:r w:rsidRPr="001A6697" w:rsidR="001C2449">
          <w:rPr>
            <w:rStyle w:val="Hyperlink"/>
            <w:rFonts w:cs="Tahoma"/>
            <w:noProof/>
            <w:szCs w:val="20"/>
            <w:lang w:val="en-US"/>
          </w:rPr>
          <w:t xml:space="preserve"> Implementation Process</w:t>
        </w:r>
        <w:r w:rsidRPr="001A6697" w:rsidR="001C2449">
          <w:rPr>
            <w:rFonts w:cs="Tahoma"/>
            <w:noProof/>
            <w:webHidden/>
            <w:szCs w:val="20"/>
          </w:rPr>
          <w:tab/>
        </w:r>
        <w:r w:rsidRPr="001A6697" w:rsidR="001C2449">
          <w:rPr>
            <w:rFonts w:cs="Tahoma"/>
            <w:noProof/>
            <w:webHidden/>
            <w:szCs w:val="20"/>
          </w:rPr>
          <w:fldChar w:fldCharType="begin"/>
        </w:r>
        <w:r w:rsidRPr="001A6697" w:rsidR="001C2449">
          <w:rPr>
            <w:rFonts w:cs="Tahoma"/>
            <w:noProof/>
            <w:webHidden/>
            <w:szCs w:val="20"/>
          </w:rPr>
          <w:instrText xml:space="preserve"> PAGEREF _Toc80113644 \h </w:instrText>
        </w:r>
        <w:r w:rsidRPr="001A6697" w:rsidR="001C2449">
          <w:rPr>
            <w:rFonts w:cs="Tahoma"/>
            <w:noProof/>
            <w:webHidden/>
            <w:szCs w:val="20"/>
          </w:rPr>
        </w:r>
        <w:r w:rsidRPr="001A6697" w:rsidR="001C2449">
          <w:rPr>
            <w:rFonts w:cs="Tahoma"/>
            <w:noProof/>
            <w:webHidden/>
            <w:szCs w:val="20"/>
          </w:rPr>
          <w:fldChar w:fldCharType="separate"/>
        </w:r>
        <w:r w:rsidRPr="001A6697" w:rsidR="001C2449">
          <w:rPr>
            <w:rFonts w:cs="Tahoma"/>
            <w:noProof/>
            <w:webHidden/>
            <w:szCs w:val="20"/>
          </w:rPr>
          <w:t>18</w:t>
        </w:r>
        <w:r w:rsidRPr="001A6697" w:rsidR="001C2449">
          <w:rPr>
            <w:rFonts w:cs="Tahoma"/>
            <w:noProof/>
            <w:webHidden/>
            <w:szCs w:val="20"/>
          </w:rPr>
          <w:fldChar w:fldCharType="end"/>
        </w:r>
      </w:hyperlink>
    </w:p>
    <w:p w:rsidRPr="001A6697" w:rsidR="001C2449" w:rsidRDefault="009E483C" w14:paraId="6024B478" w14:textId="37948346">
      <w:pPr>
        <w:pStyle w:val="TOC2"/>
        <w:tabs>
          <w:tab w:val="left" w:pos="880"/>
          <w:tab w:val="right" w:leader="dot" w:pos="8965"/>
        </w:tabs>
        <w:rPr>
          <w:rFonts w:cs="Tahoma" w:eastAsiaTheme="minorEastAsia"/>
          <w:noProof/>
          <w:color w:val="auto"/>
          <w:szCs w:val="20"/>
          <w:lang w:val="en-IE" w:eastAsia="en-IE"/>
        </w:rPr>
      </w:pPr>
      <w:hyperlink w:history="1" w:anchor="_Toc80113645">
        <w:r w:rsidRPr="001A6697" w:rsidR="001C2449">
          <w:rPr>
            <w:rStyle w:val="Hyperlink"/>
            <w:rFonts w:cs="Tahoma"/>
            <w:noProof/>
            <w:szCs w:val="20"/>
            <w:lang w:val="en-US"/>
          </w:rPr>
          <w:t>5.1</w:t>
        </w:r>
        <w:r w:rsidR="001A6697">
          <w:rPr>
            <w:rFonts w:cs="Tahoma" w:eastAsiaTheme="minorEastAsia"/>
            <w:noProof/>
            <w:color w:val="auto"/>
            <w:szCs w:val="20"/>
            <w:lang w:val="en-IE" w:eastAsia="en-IE"/>
          </w:rPr>
          <w:t xml:space="preserve"> </w:t>
        </w:r>
        <w:r w:rsidRPr="001A6697" w:rsidR="001C2449">
          <w:rPr>
            <w:rStyle w:val="Hyperlink"/>
            <w:rFonts w:cs="Tahoma"/>
            <w:noProof/>
            <w:szCs w:val="20"/>
            <w:lang w:val="en-US"/>
          </w:rPr>
          <w:t>Solution</w:t>
        </w:r>
        <w:r w:rsidRPr="001A6697" w:rsidR="001C2449">
          <w:rPr>
            <w:rFonts w:cs="Tahoma"/>
            <w:noProof/>
            <w:webHidden/>
            <w:szCs w:val="20"/>
          </w:rPr>
          <w:tab/>
        </w:r>
        <w:r w:rsidRPr="001A6697" w:rsidR="001C2449">
          <w:rPr>
            <w:rFonts w:cs="Tahoma"/>
            <w:noProof/>
            <w:webHidden/>
            <w:szCs w:val="20"/>
          </w:rPr>
          <w:fldChar w:fldCharType="begin"/>
        </w:r>
        <w:r w:rsidRPr="001A6697" w:rsidR="001C2449">
          <w:rPr>
            <w:rFonts w:cs="Tahoma"/>
            <w:noProof/>
            <w:webHidden/>
            <w:szCs w:val="20"/>
          </w:rPr>
          <w:instrText xml:space="preserve"> PAGEREF _Toc80113645 \h </w:instrText>
        </w:r>
        <w:r w:rsidRPr="001A6697" w:rsidR="001C2449">
          <w:rPr>
            <w:rFonts w:cs="Tahoma"/>
            <w:noProof/>
            <w:webHidden/>
            <w:szCs w:val="20"/>
          </w:rPr>
        </w:r>
        <w:r w:rsidRPr="001A6697" w:rsidR="001C2449">
          <w:rPr>
            <w:rFonts w:cs="Tahoma"/>
            <w:noProof/>
            <w:webHidden/>
            <w:szCs w:val="20"/>
          </w:rPr>
          <w:fldChar w:fldCharType="separate"/>
        </w:r>
        <w:r w:rsidRPr="001A6697" w:rsidR="001C2449">
          <w:rPr>
            <w:rFonts w:cs="Tahoma"/>
            <w:noProof/>
            <w:webHidden/>
            <w:szCs w:val="20"/>
          </w:rPr>
          <w:t>18</w:t>
        </w:r>
        <w:r w:rsidRPr="001A6697" w:rsidR="001C2449">
          <w:rPr>
            <w:rFonts w:cs="Tahoma"/>
            <w:noProof/>
            <w:webHidden/>
            <w:szCs w:val="20"/>
          </w:rPr>
          <w:fldChar w:fldCharType="end"/>
        </w:r>
      </w:hyperlink>
    </w:p>
    <w:p w:rsidRPr="001A6697" w:rsidR="001C2449" w:rsidRDefault="009E483C" w14:paraId="7B2C4C63" w14:textId="77988F99">
      <w:pPr>
        <w:pStyle w:val="TOC2"/>
        <w:tabs>
          <w:tab w:val="right" w:leader="dot" w:pos="8965"/>
        </w:tabs>
        <w:rPr>
          <w:rFonts w:cs="Tahoma" w:eastAsiaTheme="minorEastAsia"/>
          <w:noProof/>
          <w:color w:val="auto"/>
          <w:szCs w:val="20"/>
          <w:lang w:val="en-IE" w:eastAsia="en-IE"/>
        </w:rPr>
      </w:pPr>
      <w:hyperlink w:history="1" w:anchor="_Toc80113646">
        <w:r w:rsidRPr="001A6697" w:rsidR="001C2449">
          <w:rPr>
            <w:rStyle w:val="Hyperlink"/>
            <w:rFonts w:cs="Tahoma"/>
            <w:noProof/>
            <w:szCs w:val="20"/>
            <w:lang w:val="en-US"/>
          </w:rPr>
          <w:t>5.1.1 Software</w:t>
        </w:r>
        <w:r w:rsidRPr="001A6697" w:rsidR="001C2449">
          <w:rPr>
            <w:rFonts w:cs="Tahoma"/>
            <w:noProof/>
            <w:webHidden/>
            <w:szCs w:val="20"/>
          </w:rPr>
          <w:tab/>
        </w:r>
        <w:r w:rsidRPr="001A6697" w:rsidR="001C2449">
          <w:rPr>
            <w:rFonts w:cs="Tahoma"/>
            <w:noProof/>
            <w:webHidden/>
            <w:szCs w:val="20"/>
          </w:rPr>
          <w:fldChar w:fldCharType="begin"/>
        </w:r>
        <w:r w:rsidRPr="001A6697" w:rsidR="001C2449">
          <w:rPr>
            <w:rFonts w:cs="Tahoma"/>
            <w:noProof/>
            <w:webHidden/>
            <w:szCs w:val="20"/>
          </w:rPr>
          <w:instrText xml:space="preserve"> PAGEREF _Toc80113646 \h </w:instrText>
        </w:r>
        <w:r w:rsidRPr="001A6697" w:rsidR="001C2449">
          <w:rPr>
            <w:rFonts w:cs="Tahoma"/>
            <w:noProof/>
            <w:webHidden/>
            <w:szCs w:val="20"/>
          </w:rPr>
        </w:r>
        <w:r w:rsidRPr="001A6697" w:rsidR="001C2449">
          <w:rPr>
            <w:rFonts w:cs="Tahoma"/>
            <w:noProof/>
            <w:webHidden/>
            <w:szCs w:val="20"/>
          </w:rPr>
          <w:fldChar w:fldCharType="separate"/>
        </w:r>
        <w:r w:rsidRPr="001A6697" w:rsidR="001C2449">
          <w:rPr>
            <w:rFonts w:cs="Tahoma"/>
            <w:noProof/>
            <w:webHidden/>
            <w:szCs w:val="20"/>
          </w:rPr>
          <w:t>18</w:t>
        </w:r>
        <w:r w:rsidRPr="001A6697" w:rsidR="001C2449">
          <w:rPr>
            <w:rFonts w:cs="Tahoma"/>
            <w:noProof/>
            <w:webHidden/>
            <w:szCs w:val="20"/>
          </w:rPr>
          <w:fldChar w:fldCharType="end"/>
        </w:r>
      </w:hyperlink>
    </w:p>
    <w:p w:rsidRPr="001A6697" w:rsidR="001C2449" w:rsidRDefault="009E483C" w14:paraId="6D7B6846" w14:textId="6074E2E9">
      <w:pPr>
        <w:pStyle w:val="TOC2"/>
        <w:tabs>
          <w:tab w:val="right" w:leader="dot" w:pos="8965"/>
        </w:tabs>
        <w:rPr>
          <w:rFonts w:cs="Tahoma" w:eastAsiaTheme="minorEastAsia"/>
          <w:noProof/>
          <w:color w:val="auto"/>
          <w:szCs w:val="20"/>
          <w:lang w:val="en-IE" w:eastAsia="en-IE"/>
        </w:rPr>
      </w:pPr>
      <w:hyperlink w:history="1" w:anchor="_Toc80113647">
        <w:r w:rsidRPr="001A6697" w:rsidR="001C2449">
          <w:rPr>
            <w:rStyle w:val="Hyperlink"/>
            <w:rFonts w:cs="Tahoma"/>
            <w:noProof/>
            <w:szCs w:val="20"/>
            <w:lang w:val="en-US"/>
          </w:rPr>
          <w:t>5.1.2 Dashboards</w:t>
        </w:r>
        <w:r w:rsidRPr="001A6697" w:rsidR="001C2449">
          <w:rPr>
            <w:rFonts w:cs="Tahoma"/>
            <w:noProof/>
            <w:webHidden/>
            <w:szCs w:val="20"/>
          </w:rPr>
          <w:tab/>
        </w:r>
        <w:r w:rsidRPr="001A6697" w:rsidR="001C2449">
          <w:rPr>
            <w:rFonts w:cs="Tahoma"/>
            <w:noProof/>
            <w:webHidden/>
            <w:szCs w:val="20"/>
          </w:rPr>
          <w:fldChar w:fldCharType="begin"/>
        </w:r>
        <w:r w:rsidRPr="001A6697" w:rsidR="001C2449">
          <w:rPr>
            <w:rFonts w:cs="Tahoma"/>
            <w:noProof/>
            <w:webHidden/>
            <w:szCs w:val="20"/>
          </w:rPr>
          <w:instrText xml:space="preserve"> PAGEREF _Toc80113647 \h </w:instrText>
        </w:r>
        <w:r w:rsidRPr="001A6697" w:rsidR="001C2449">
          <w:rPr>
            <w:rFonts w:cs="Tahoma"/>
            <w:noProof/>
            <w:webHidden/>
            <w:szCs w:val="20"/>
          </w:rPr>
        </w:r>
        <w:r w:rsidRPr="001A6697" w:rsidR="001C2449">
          <w:rPr>
            <w:rFonts w:cs="Tahoma"/>
            <w:noProof/>
            <w:webHidden/>
            <w:szCs w:val="20"/>
          </w:rPr>
          <w:fldChar w:fldCharType="separate"/>
        </w:r>
        <w:r w:rsidRPr="001A6697" w:rsidR="001C2449">
          <w:rPr>
            <w:rFonts w:cs="Tahoma"/>
            <w:noProof/>
            <w:webHidden/>
            <w:szCs w:val="20"/>
          </w:rPr>
          <w:t>18</w:t>
        </w:r>
        <w:r w:rsidRPr="001A6697" w:rsidR="001C2449">
          <w:rPr>
            <w:rFonts w:cs="Tahoma"/>
            <w:noProof/>
            <w:webHidden/>
            <w:szCs w:val="20"/>
          </w:rPr>
          <w:fldChar w:fldCharType="end"/>
        </w:r>
      </w:hyperlink>
    </w:p>
    <w:p w:rsidRPr="001A6697" w:rsidR="001C2449" w:rsidRDefault="009E483C" w14:paraId="325C3E71" w14:textId="1827BA6E">
      <w:pPr>
        <w:pStyle w:val="TOC2"/>
        <w:tabs>
          <w:tab w:val="right" w:leader="dot" w:pos="8965"/>
        </w:tabs>
        <w:rPr>
          <w:rFonts w:cs="Tahoma" w:eastAsiaTheme="minorEastAsia"/>
          <w:noProof/>
          <w:color w:val="auto"/>
          <w:szCs w:val="20"/>
          <w:lang w:val="en-IE" w:eastAsia="en-IE"/>
        </w:rPr>
      </w:pPr>
      <w:hyperlink w:history="1" w:anchor="_Toc80113648">
        <w:r w:rsidRPr="001A6697" w:rsidR="001C2449">
          <w:rPr>
            <w:rStyle w:val="Hyperlink"/>
            <w:rFonts w:cs="Tahoma"/>
            <w:noProof/>
            <w:szCs w:val="20"/>
            <w:lang w:val="en-US"/>
          </w:rPr>
          <w:t>5.1.3 Strategic Dashboard</w:t>
        </w:r>
        <w:r w:rsidRPr="001A6697" w:rsidR="001C2449">
          <w:rPr>
            <w:rFonts w:cs="Tahoma"/>
            <w:noProof/>
            <w:webHidden/>
            <w:szCs w:val="20"/>
          </w:rPr>
          <w:tab/>
        </w:r>
        <w:r w:rsidRPr="001A6697" w:rsidR="001C2449">
          <w:rPr>
            <w:rFonts w:cs="Tahoma"/>
            <w:noProof/>
            <w:webHidden/>
            <w:szCs w:val="20"/>
          </w:rPr>
          <w:fldChar w:fldCharType="begin"/>
        </w:r>
        <w:r w:rsidRPr="001A6697" w:rsidR="001C2449">
          <w:rPr>
            <w:rFonts w:cs="Tahoma"/>
            <w:noProof/>
            <w:webHidden/>
            <w:szCs w:val="20"/>
          </w:rPr>
          <w:instrText xml:space="preserve"> PAGEREF _Toc80113648 \h </w:instrText>
        </w:r>
        <w:r w:rsidRPr="001A6697" w:rsidR="001C2449">
          <w:rPr>
            <w:rFonts w:cs="Tahoma"/>
            <w:noProof/>
            <w:webHidden/>
            <w:szCs w:val="20"/>
          </w:rPr>
        </w:r>
        <w:r w:rsidRPr="001A6697" w:rsidR="001C2449">
          <w:rPr>
            <w:rFonts w:cs="Tahoma"/>
            <w:noProof/>
            <w:webHidden/>
            <w:szCs w:val="20"/>
          </w:rPr>
          <w:fldChar w:fldCharType="separate"/>
        </w:r>
        <w:r w:rsidRPr="001A6697" w:rsidR="001C2449">
          <w:rPr>
            <w:rFonts w:cs="Tahoma"/>
            <w:noProof/>
            <w:webHidden/>
            <w:szCs w:val="20"/>
          </w:rPr>
          <w:t>19</w:t>
        </w:r>
        <w:r w:rsidRPr="001A6697" w:rsidR="001C2449">
          <w:rPr>
            <w:rFonts w:cs="Tahoma"/>
            <w:noProof/>
            <w:webHidden/>
            <w:szCs w:val="20"/>
          </w:rPr>
          <w:fldChar w:fldCharType="end"/>
        </w:r>
      </w:hyperlink>
    </w:p>
    <w:p w:rsidRPr="001A6697" w:rsidR="001C2449" w:rsidRDefault="009E483C" w14:paraId="17D43604" w14:textId="61668437">
      <w:pPr>
        <w:pStyle w:val="TOC1"/>
        <w:tabs>
          <w:tab w:val="right" w:leader="dot" w:pos="8965"/>
        </w:tabs>
        <w:rPr>
          <w:rFonts w:cs="Tahoma" w:eastAsiaTheme="minorEastAsia"/>
          <w:b w:val="0"/>
          <w:bCs w:val="0"/>
          <w:noProof/>
          <w:color w:val="auto"/>
          <w:szCs w:val="20"/>
          <w:lang w:val="en-IE" w:eastAsia="en-IE"/>
        </w:rPr>
      </w:pPr>
      <w:hyperlink w:history="1" w:anchor="_Toc80113649">
        <w:r w:rsidRPr="001A6697" w:rsidR="001C2449">
          <w:rPr>
            <w:rStyle w:val="Hyperlink"/>
            <w:rFonts w:cs="Tahoma"/>
            <w:noProof/>
            <w:szCs w:val="20"/>
            <w:lang w:val="en-US"/>
          </w:rPr>
          <w:t>6 Benefits</w:t>
        </w:r>
        <w:r w:rsidRPr="001A6697" w:rsidR="001C2449">
          <w:rPr>
            <w:rFonts w:cs="Tahoma"/>
            <w:noProof/>
            <w:webHidden/>
            <w:szCs w:val="20"/>
          </w:rPr>
          <w:tab/>
        </w:r>
        <w:r w:rsidRPr="001A6697" w:rsidR="001C2449">
          <w:rPr>
            <w:rFonts w:cs="Tahoma"/>
            <w:noProof/>
            <w:webHidden/>
            <w:szCs w:val="20"/>
          </w:rPr>
          <w:fldChar w:fldCharType="begin"/>
        </w:r>
        <w:r w:rsidRPr="001A6697" w:rsidR="001C2449">
          <w:rPr>
            <w:rFonts w:cs="Tahoma"/>
            <w:noProof/>
            <w:webHidden/>
            <w:szCs w:val="20"/>
          </w:rPr>
          <w:instrText xml:space="preserve"> PAGEREF _Toc80113649 \h </w:instrText>
        </w:r>
        <w:r w:rsidRPr="001A6697" w:rsidR="001C2449">
          <w:rPr>
            <w:rFonts w:cs="Tahoma"/>
            <w:noProof/>
            <w:webHidden/>
            <w:szCs w:val="20"/>
          </w:rPr>
        </w:r>
        <w:r w:rsidRPr="001A6697" w:rsidR="001C2449">
          <w:rPr>
            <w:rFonts w:cs="Tahoma"/>
            <w:noProof/>
            <w:webHidden/>
            <w:szCs w:val="20"/>
          </w:rPr>
          <w:fldChar w:fldCharType="separate"/>
        </w:r>
        <w:r w:rsidRPr="001A6697" w:rsidR="001C2449">
          <w:rPr>
            <w:rFonts w:cs="Tahoma"/>
            <w:noProof/>
            <w:webHidden/>
            <w:szCs w:val="20"/>
          </w:rPr>
          <w:t>21</w:t>
        </w:r>
        <w:r w:rsidRPr="001A6697" w:rsidR="001C2449">
          <w:rPr>
            <w:rFonts w:cs="Tahoma"/>
            <w:noProof/>
            <w:webHidden/>
            <w:szCs w:val="20"/>
          </w:rPr>
          <w:fldChar w:fldCharType="end"/>
        </w:r>
      </w:hyperlink>
    </w:p>
    <w:p w:rsidRPr="001A6697" w:rsidR="001C2449" w:rsidRDefault="009E483C" w14:paraId="4328FD70" w14:textId="6D15D286">
      <w:pPr>
        <w:pStyle w:val="TOC2"/>
        <w:tabs>
          <w:tab w:val="left" w:pos="880"/>
          <w:tab w:val="right" w:leader="dot" w:pos="8965"/>
        </w:tabs>
        <w:rPr>
          <w:rFonts w:cs="Tahoma" w:eastAsiaTheme="minorEastAsia"/>
          <w:noProof/>
          <w:color w:val="auto"/>
          <w:szCs w:val="20"/>
          <w:lang w:val="en-IE" w:eastAsia="en-IE"/>
        </w:rPr>
      </w:pPr>
      <w:hyperlink w:history="1" w:anchor="_Toc80113650">
        <w:r w:rsidRPr="001A6697" w:rsidR="001C2449">
          <w:rPr>
            <w:rStyle w:val="Hyperlink"/>
            <w:rFonts w:cs="Tahoma"/>
            <w:noProof/>
            <w:szCs w:val="20"/>
          </w:rPr>
          <w:t>6.1</w:t>
        </w:r>
        <w:r w:rsidR="001A6697">
          <w:rPr>
            <w:rFonts w:cs="Tahoma" w:eastAsiaTheme="minorEastAsia"/>
            <w:noProof/>
            <w:color w:val="auto"/>
            <w:szCs w:val="20"/>
            <w:lang w:val="en-IE" w:eastAsia="en-IE"/>
          </w:rPr>
          <w:t xml:space="preserve"> </w:t>
        </w:r>
        <w:r w:rsidRPr="001A6697" w:rsidR="001C2449">
          <w:rPr>
            <w:rStyle w:val="Hyperlink"/>
            <w:rFonts w:cs="Tahoma"/>
            <w:noProof/>
            <w:szCs w:val="20"/>
          </w:rPr>
          <w:t>Company Benefits</w:t>
        </w:r>
        <w:r w:rsidRPr="001A6697" w:rsidR="001C2449">
          <w:rPr>
            <w:rFonts w:cs="Tahoma"/>
            <w:noProof/>
            <w:webHidden/>
            <w:szCs w:val="20"/>
          </w:rPr>
          <w:tab/>
        </w:r>
        <w:r w:rsidRPr="001A6697" w:rsidR="001C2449">
          <w:rPr>
            <w:rFonts w:cs="Tahoma"/>
            <w:noProof/>
            <w:webHidden/>
            <w:szCs w:val="20"/>
          </w:rPr>
          <w:fldChar w:fldCharType="begin"/>
        </w:r>
        <w:r w:rsidRPr="001A6697" w:rsidR="001C2449">
          <w:rPr>
            <w:rFonts w:cs="Tahoma"/>
            <w:noProof/>
            <w:webHidden/>
            <w:szCs w:val="20"/>
          </w:rPr>
          <w:instrText xml:space="preserve"> PAGEREF _Toc80113650 \h </w:instrText>
        </w:r>
        <w:r w:rsidRPr="001A6697" w:rsidR="001C2449">
          <w:rPr>
            <w:rFonts w:cs="Tahoma"/>
            <w:noProof/>
            <w:webHidden/>
            <w:szCs w:val="20"/>
          </w:rPr>
        </w:r>
        <w:r w:rsidRPr="001A6697" w:rsidR="001C2449">
          <w:rPr>
            <w:rFonts w:cs="Tahoma"/>
            <w:noProof/>
            <w:webHidden/>
            <w:szCs w:val="20"/>
          </w:rPr>
          <w:fldChar w:fldCharType="separate"/>
        </w:r>
        <w:r w:rsidRPr="001A6697" w:rsidR="001C2449">
          <w:rPr>
            <w:rFonts w:cs="Tahoma"/>
            <w:noProof/>
            <w:webHidden/>
            <w:szCs w:val="20"/>
          </w:rPr>
          <w:t>21</w:t>
        </w:r>
        <w:r w:rsidRPr="001A6697" w:rsidR="001C2449">
          <w:rPr>
            <w:rFonts w:cs="Tahoma"/>
            <w:noProof/>
            <w:webHidden/>
            <w:szCs w:val="20"/>
          </w:rPr>
          <w:fldChar w:fldCharType="end"/>
        </w:r>
      </w:hyperlink>
    </w:p>
    <w:p w:rsidRPr="001A6697" w:rsidR="001C2449" w:rsidRDefault="009E483C" w14:paraId="168F7E31" w14:textId="4C06DBED">
      <w:pPr>
        <w:pStyle w:val="TOC2"/>
        <w:tabs>
          <w:tab w:val="left" w:pos="880"/>
          <w:tab w:val="right" w:leader="dot" w:pos="8965"/>
        </w:tabs>
        <w:rPr>
          <w:rFonts w:cs="Tahoma" w:eastAsiaTheme="minorEastAsia"/>
          <w:noProof/>
          <w:color w:val="auto"/>
          <w:szCs w:val="20"/>
          <w:lang w:val="en-IE" w:eastAsia="en-IE"/>
        </w:rPr>
      </w:pPr>
      <w:hyperlink w:history="1" w:anchor="_Toc80113651">
        <w:r w:rsidRPr="001A6697" w:rsidR="001C2449">
          <w:rPr>
            <w:rStyle w:val="Hyperlink"/>
            <w:rFonts w:cs="Tahoma"/>
            <w:noProof/>
            <w:szCs w:val="20"/>
          </w:rPr>
          <w:t>6.2</w:t>
        </w:r>
        <w:r w:rsidR="001A6697">
          <w:rPr>
            <w:rFonts w:cs="Tahoma" w:eastAsiaTheme="minorEastAsia"/>
            <w:noProof/>
            <w:color w:val="auto"/>
            <w:szCs w:val="20"/>
            <w:lang w:val="en-IE" w:eastAsia="en-IE"/>
          </w:rPr>
          <w:t xml:space="preserve"> </w:t>
        </w:r>
        <w:r w:rsidRPr="001A6697" w:rsidR="001C2449">
          <w:rPr>
            <w:rStyle w:val="Hyperlink"/>
            <w:rFonts w:cs="Tahoma"/>
            <w:noProof/>
            <w:szCs w:val="20"/>
          </w:rPr>
          <w:t>Employee Benefits</w:t>
        </w:r>
        <w:r w:rsidRPr="001A6697" w:rsidR="001C2449">
          <w:rPr>
            <w:rFonts w:cs="Tahoma"/>
            <w:noProof/>
            <w:webHidden/>
            <w:szCs w:val="20"/>
          </w:rPr>
          <w:tab/>
        </w:r>
        <w:r w:rsidRPr="001A6697" w:rsidR="001C2449">
          <w:rPr>
            <w:rFonts w:cs="Tahoma"/>
            <w:noProof/>
            <w:webHidden/>
            <w:szCs w:val="20"/>
          </w:rPr>
          <w:fldChar w:fldCharType="begin"/>
        </w:r>
        <w:r w:rsidRPr="001A6697" w:rsidR="001C2449">
          <w:rPr>
            <w:rFonts w:cs="Tahoma"/>
            <w:noProof/>
            <w:webHidden/>
            <w:szCs w:val="20"/>
          </w:rPr>
          <w:instrText xml:space="preserve"> PAGEREF _Toc80113651 \h </w:instrText>
        </w:r>
        <w:r w:rsidRPr="001A6697" w:rsidR="001C2449">
          <w:rPr>
            <w:rFonts w:cs="Tahoma"/>
            <w:noProof/>
            <w:webHidden/>
            <w:szCs w:val="20"/>
          </w:rPr>
        </w:r>
        <w:r w:rsidRPr="001A6697" w:rsidR="001C2449">
          <w:rPr>
            <w:rFonts w:cs="Tahoma"/>
            <w:noProof/>
            <w:webHidden/>
            <w:szCs w:val="20"/>
          </w:rPr>
          <w:fldChar w:fldCharType="separate"/>
        </w:r>
        <w:r w:rsidRPr="001A6697" w:rsidR="001C2449">
          <w:rPr>
            <w:rFonts w:cs="Tahoma"/>
            <w:noProof/>
            <w:webHidden/>
            <w:szCs w:val="20"/>
          </w:rPr>
          <w:t>22</w:t>
        </w:r>
        <w:r w:rsidRPr="001A6697" w:rsidR="001C2449">
          <w:rPr>
            <w:rFonts w:cs="Tahoma"/>
            <w:noProof/>
            <w:webHidden/>
            <w:szCs w:val="20"/>
          </w:rPr>
          <w:fldChar w:fldCharType="end"/>
        </w:r>
      </w:hyperlink>
    </w:p>
    <w:p w:rsidRPr="001A6697" w:rsidR="001C2449" w:rsidRDefault="009E483C" w14:paraId="19E8E2BD" w14:textId="7729A4EA">
      <w:pPr>
        <w:pStyle w:val="TOC1"/>
        <w:tabs>
          <w:tab w:val="left" w:pos="400"/>
          <w:tab w:val="right" w:leader="dot" w:pos="8965"/>
        </w:tabs>
        <w:rPr>
          <w:rFonts w:cs="Tahoma" w:eastAsiaTheme="minorEastAsia"/>
          <w:b w:val="0"/>
          <w:bCs w:val="0"/>
          <w:noProof/>
          <w:color w:val="auto"/>
          <w:szCs w:val="20"/>
          <w:lang w:val="en-IE" w:eastAsia="en-IE"/>
        </w:rPr>
      </w:pPr>
      <w:hyperlink w:history="1" w:anchor="_Toc80113652">
        <w:r w:rsidRPr="001A6697" w:rsidR="001C2449">
          <w:rPr>
            <w:rStyle w:val="Hyperlink"/>
            <w:rFonts w:cs="Tahoma"/>
            <w:noProof/>
            <w:szCs w:val="20"/>
            <w:lang w:val="en-US"/>
          </w:rPr>
          <w:t>7</w:t>
        </w:r>
        <w:r w:rsidR="001A6697">
          <w:rPr>
            <w:rStyle w:val="Hyperlink"/>
            <w:rFonts w:cs="Tahoma"/>
            <w:noProof/>
            <w:szCs w:val="20"/>
            <w:lang w:val="en-US"/>
          </w:rPr>
          <w:t xml:space="preserve"> </w:t>
        </w:r>
        <w:r w:rsidRPr="001A6697" w:rsidR="001C2449">
          <w:rPr>
            <w:rStyle w:val="Hyperlink"/>
            <w:rFonts w:cs="Tahoma"/>
            <w:noProof/>
            <w:szCs w:val="20"/>
            <w:lang w:val="en-US"/>
          </w:rPr>
          <w:t>Future Work</w:t>
        </w:r>
        <w:r w:rsidRPr="001A6697" w:rsidR="001C2449">
          <w:rPr>
            <w:rFonts w:cs="Tahoma"/>
            <w:noProof/>
            <w:webHidden/>
            <w:szCs w:val="20"/>
          </w:rPr>
          <w:tab/>
        </w:r>
        <w:r w:rsidRPr="001A6697" w:rsidR="001C2449">
          <w:rPr>
            <w:rFonts w:cs="Tahoma"/>
            <w:noProof/>
            <w:webHidden/>
            <w:szCs w:val="20"/>
          </w:rPr>
          <w:fldChar w:fldCharType="begin"/>
        </w:r>
        <w:r w:rsidRPr="001A6697" w:rsidR="001C2449">
          <w:rPr>
            <w:rFonts w:cs="Tahoma"/>
            <w:noProof/>
            <w:webHidden/>
            <w:szCs w:val="20"/>
          </w:rPr>
          <w:instrText xml:space="preserve"> PAGEREF _Toc80113652 \h </w:instrText>
        </w:r>
        <w:r w:rsidRPr="001A6697" w:rsidR="001C2449">
          <w:rPr>
            <w:rFonts w:cs="Tahoma"/>
            <w:noProof/>
            <w:webHidden/>
            <w:szCs w:val="20"/>
          </w:rPr>
        </w:r>
        <w:r w:rsidRPr="001A6697" w:rsidR="001C2449">
          <w:rPr>
            <w:rFonts w:cs="Tahoma"/>
            <w:noProof/>
            <w:webHidden/>
            <w:szCs w:val="20"/>
          </w:rPr>
          <w:fldChar w:fldCharType="separate"/>
        </w:r>
        <w:r w:rsidRPr="001A6697" w:rsidR="001C2449">
          <w:rPr>
            <w:rFonts w:cs="Tahoma"/>
            <w:noProof/>
            <w:webHidden/>
            <w:szCs w:val="20"/>
          </w:rPr>
          <w:t>24</w:t>
        </w:r>
        <w:r w:rsidRPr="001A6697" w:rsidR="001C2449">
          <w:rPr>
            <w:rFonts w:cs="Tahoma"/>
            <w:noProof/>
            <w:webHidden/>
            <w:szCs w:val="20"/>
          </w:rPr>
          <w:fldChar w:fldCharType="end"/>
        </w:r>
      </w:hyperlink>
    </w:p>
    <w:p w:rsidRPr="001A6697" w:rsidR="001C2449" w:rsidRDefault="009E483C" w14:paraId="164F2456" w14:textId="23B9FCD4">
      <w:pPr>
        <w:pStyle w:val="TOC1"/>
        <w:tabs>
          <w:tab w:val="left" w:pos="400"/>
          <w:tab w:val="right" w:leader="dot" w:pos="8965"/>
        </w:tabs>
        <w:rPr>
          <w:rFonts w:cs="Tahoma" w:eastAsiaTheme="minorEastAsia"/>
          <w:b w:val="0"/>
          <w:bCs w:val="0"/>
          <w:noProof/>
          <w:color w:val="auto"/>
          <w:szCs w:val="20"/>
          <w:lang w:val="en-IE" w:eastAsia="en-IE"/>
        </w:rPr>
      </w:pPr>
      <w:hyperlink w:history="1" w:anchor="_Toc80113653">
        <w:r w:rsidRPr="001A6697" w:rsidR="001C2449">
          <w:rPr>
            <w:rStyle w:val="Hyperlink"/>
            <w:rFonts w:cs="Tahoma"/>
            <w:noProof/>
            <w:szCs w:val="20"/>
          </w:rPr>
          <w:t>8</w:t>
        </w:r>
        <w:r w:rsidR="001A6697">
          <w:rPr>
            <w:rFonts w:cs="Tahoma" w:eastAsiaTheme="minorEastAsia"/>
            <w:b w:val="0"/>
            <w:bCs w:val="0"/>
            <w:noProof/>
            <w:color w:val="auto"/>
            <w:szCs w:val="20"/>
            <w:lang w:val="en-IE" w:eastAsia="en-IE"/>
          </w:rPr>
          <w:t xml:space="preserve"> </w:t>
        </w:r>
        <w:r w:rsidRPr="001A6697" w:rsidR="001C2449">
          <w:rPr>
            <w:rStyle w:val="Hyperlink"/>
            <w:rFonts w:cs="Tahoma"/>
            <w:noProof/>
            <w:szCs w:val="20"/>
            <w:lang w:val="en-US"/>
          </w:rPr>
          <w:t>Teamwork</w:t>
        </w:r>
        <w:r w:rsidRPr="001A6697" w:rsidR="001C2449">
          <w:rPr>
            <w:rFonts w:cs="Tahoma"/>
            <w:noProof/>
            <w:webHidden/>
            <w:szCs w:val="20"/>
          </w:rPr>
          <w:tab/>
        </w:r>
        <w:r w:rsidRPr="001A6697" w:rsidR="001C2449">
          <w:rPr>
            <w:rFonts w:cs="Tahoma"/>
            <w:noProof/>
            <w:webHidden/>
            <w:szCs w:val="20"/>
          </w:rPr>
          <w:fldChar w:fldCharType="begin"/>
        </w:r>
        <w:r w:rsidRPr="001A6697" w:rsidR="001C2449">
          <w:rPr>
            <w:rFonts w:cs="Tahoma"/>
            <w:noProof/>
            <w:webHidden/>
            <w:szCs w:val="20"/>
          </w:rPr>
          <w:instrText xml:space="preserve"> PAGEREF _Toc80113653 \h </w:instrText>
        </w:r>
        <w:r w:rsidRPr="001A6697" w:rsidR="001C2449">
          <w:rPr>
            <w:rFonts w:cs="Tahoma"/>
            <w:noProof/>
            <w:webHidden/>
            <w:szCs w:val="20"/>
          </w:rPr>
        </w:r>
        <w:r w:rsidRPr="001A6697" w:rsidR="001C2449">
          <w:rPr>
            <w:rFonts w:cs="Tahoma"/>
            <w:noProof/>
            <w:webHidden/>
            <w:szCs w:val="20"/>
          </w:rPr>
          <w:fldChar w:fldCharType="separate"/>
        </w:r>
        <w:r w:rsidRPr="001A6697" w:rsidR="001C2449">
          <w:rPr>
            <w:rFonts w:cs="Tahoma"/>
            <w:noProof/>
            <w:webHidden/>
            <w:szCs w:val="20"/>
          </w:rPr>
          <w:t>25</w:t>
        </w:r>
        <w:r w:rsidRPr="001A6697" w:rsidR="001C2449">
          <w:rPr>
            <w:rFonts w:cs="Tahoma"/>
            <w:noProof/>
            <w:webHidden/>
            <w:szCs w:val="20"/>
          </w:rPr>
          <w:fldChar w:fldCharType="end"/>
        </w:r>
      </w:hyperlink>
    </w:p>
    <w:p w:rsidRPr="001A6697" w:rsidR="001C2449" w:rsidRDefault="009E483C" w14:paraId="7531A924" w14:textId="485E97C6">
      <w:pPr>
        <w:pStyle w:val="TOC2"/>
        <w:tabs>
          <w:tab w:val="right" w:leader="dot" w:pos="8965"/>
        </w:tabs>
        <w:rPr>
          <w:rFonts w:cs="Tahoma" w:eastAsiaTheme="minorEastAsia"/>
          <w:noProof/>
          <w:color w:val="auto"/>
          <w:szCs w:val="20"/>
          <w:lang w:val="en-IE" w:eastAsia="en-IE"/>
        </w:rPr>
      </w:pPr>
      <w:hyperlink w:history="1" w:anchor="_Toc80113654">
        <w:r w:rsidRPr="001A6697" w:rsidR="001C2449">
          <w:rPr>
            <w:rStyle w:val="Hyperlink"/>
            <w:rFonts w:cs="Tahoma"/>
            <w:noProof/>
            <w:szCs w:val="20"/>
          </w:rPr>
          <w:t>6.1. Glossary</w:t>
        </w:r>
        <w:r w:rsidRPr="001A6697" w:rsidR="001C2449">
          <w:rPr>
            <w:rFonts w:cs="Tahoma"/>
            <w:noProof/>
            <w:webHidden/>
            <w:szCs w:val="20"/>
          </w:rPr>
          <w:tab/>
        </w:r>
        <w:r w:rsidRPr="001A6697" w:rsidR="001C2449">
          <w:rPr>
            <w:rFonts w:cs="Tahoma"/>
            <w:noProof/>
            <w:webHidden/>
            <w:szCs w:val="20"/>
          </w:rPr>
          <w:fldChar w:fldCharType="begin"/>
        </w:r>
        <w:r w:rsidRPr="001A6697" w:rsidR="001C2449">
          <w:rPr>
            <w:rFonts w:cs="Tahoma"/>
            <w:noProof/>
            <w:webHidden/>
            <w:szCs w:val="20"/>
          </w:rPr>
          <w:instrText xml:space="preserve"> PAGEREF _Toc80113654 \h </w:instrText>
        </w:r>
        <w:r w:rsidRPr="001A6697" w:rsidR="001C2449">
          <w:rPr>
            <w:rFonts w:cs="Tahoma"/>
            <w:noProof/>
            <w:webHidden/>
            <w:szCs w:val="20"/>
          </w:rPr>
        </w:r>
        <w:r w:rsidRPr="001A6697" w:rsidR="001C2449">
          <w:rPr>
            <w:rFonts w:cs="Tahoma"/>
            <w:noProof/>
            <w:webHidden/>
            <w:szCs w:val="20"/>
          </w:rPr>
          <w:fldChar w:fldCharType="separate"/>
        </w:r>
        <w:r w:rsidRPr="001A6697" w:rsidR="001C2449">
          <w:rPr>
            <w:rFonts w:cs="Tahoma"/>
            <w:noProof/>
            <w:webHidden/>
            <w:szCs w:val="20"/>
          </w:rPr>
          <w:t>25</w:t>
        </w:r>
        <w:r w:rsidRPr="001A6697" w:rsidR="001C2449">
          <w:rPr>
            <w:rFonts w:cs="Tahoma"/>
            <w:noProof/>
            <w:webHidden/>
            <w:szCs w:val="20"/>
          </w:rPr>
          <w:fldChar w:fldCharType="end"/>
        </w:r>
      </w:hyperlink>
    </w:p>
    <w:p w:rsidRPr="001A6697" w:rsidR="001C2449" w:rsidRDefault="009E483C" w14:paraId="0D32C93C" w14:textId="4C6F1EC2">
      <w:pPr>
        <w:pStyle w:val="TOC1"/>
        <w:tabs>
          <w:tab w:val="left" w:pos="400"/>
          <w:tab w:val="right" w:leader="dot" w:pos="8965"/>
        </w:tabs>
        <w:rPr>
          <w:rFonts w:cs="Tahoma" w:eastAsiaTheme="minorEastAsia"/>
          <w:b w:val="0"/>
          <w:bCs w:val="0"/>
          <w:noProof/>
          <w:color w:val="auto"/>
          <w:szCs w:val="20"/>
          <w:lang w:val="en-IE" w:eastAsia="en-IE"/>
        </w:rPr>
      </w:pPr>
      <w:hyperlink w:history="1" w:anchor="_Toc80113655">
        <w:r w:rsidRPr="001A6697" w:rsidR="001C2449">
          <w:rPr>
            <w:rStyle w:val="Hyperlink"/>
            <w:rFonts w:eastAsia="Calibri Light" w:cs="Tahoma"/>
            <w:noProof/>
            <w:szCs w:val="20"/>
            <w:lang w:val="en-IE"/>
          </w:rPr>
          <w:t>9</w:t>
        </w:r>
        <w:r w:rsidR="001A6697">
          <w:rPr>
            <w:rFonts w:cs="Tahoma" w:eastAsiaTheme="minorEastAsia"/>
            <w:b w:val="0"/>
            <w:bCs w:val="0"/>
            <w:noProof/>
            <w:color w:val="auto"/>
            <w:szCs w:val="20"/>
            <w:lang w:val="en-IE" w:eastAsia="en-IE"/>
          </w:rPr>
          <w:t xml:space="preserve"> </w:t>
        </w:r>
        <w:r w:rsidRPr="001A6697" w:rsidR="001C2449">
          <w:rPr>
            <w:rStyle w:val="Hyperlink"/>
            <w:rFonts w:cs="Tahoma"/>
            <w:noProof/>
            <w:szCs w:val="20"/>
            <w:lang w:val="en-US"/>
          </w:rPr>
          <w:t>Bibliography</w:t>
        </w:r>
        <w:r w:rsidRPr="001A6697" w:rsidR="001C2449">
          <w:rPr>
            <w:rFonts w:cs="Tahoma"/>
            <w:noProof/>
            <w:webHidden/>
            <w:szCs w:val="20"/>
          </w:rPr>
          <w:tab/>
        </w:r>
        <w:r w:rsidRPr="001A6697" w:rsidR="001C2449">
          <w:rPr>
            <w:rFonts w:cs="Tahoma"/>
            <w:noProof/>
            <w:webHidden/>
            <w:szCs w:val="20"/>
          </w:rPr>
          <w:fldChar w:fldCharType="begin"/>
        </w:r>
        <w:r w:rsidRPr="001A6697" w:rsidR="001C2449">
          <w:rPr>
            <w:rFonts w:cs="Tahoma"/>
            <w:noProof/>
            <w:webHidden/>
            <w:szCs w:val="20"/>
          </w:rPr>
          <w:instrText xml:space="preserve"> PAGEREF _Toc80113655 \h </w:instrText>
        </w:r>
        <w:r w:rsidRPr="001A6697" w:rsidR="001C2449">
          <w:rPr>
            <w:rFonts w:cs="Tahoma"/>
            <w:noProof/>
            <w:webHidden/>
            <w:szCs w:val="20"/>
          </w:rPr>
        </w:r>
        <w:r w:rsidRPr="001A6697" w:rsidR="001C2449">
          <w:rPr>
            <w:rFonts w:cs="Tahoma"/>
            <w:noProof/>
            <w:webHidden/>
            <w:szCs w:val="20"/>
          </w:rPr>
          <w:fldChar w:fldCharType="separate"/>
        </w:r>
        <w:r w:rsidRPr="001A6697" w:rsidR="001C2449">
          <w:rPr>
            <w:rFonts w:cs="Tahoma"/>
            <w:noProof/>
            <w:webHidden/>
            <w:szCs w:val="20"/>
          </w:rPr>
          <w:t>26</w:t>
        </w:r>
        <w:r w:rsidRPr="001A6697" w:rsidR="001C2449">
          <w:rPr>
            <w:rFonts w:cs="Tahoma"/>
            <w:noProof/>
            <w:webHidden/>
            <w:szCs w:val="20"/>
          </w:rPr>
          <w:fldChar w:fldCharType="end"/>
        </w:r>
      </w:hyperlink>
    </w:p>
    <w:p w:rsidRPr="001A6697" w:rsidR="001C2449" w:rsidRDefault="009E483C" w14:paraId="705EBFB6" w14:textId="0FD361CE">
      <w:pPr>
        <w:pStyle w:val="TOC1"/>
        <w:tabs>
          <w:tab w:val="left" w:pos="660"/>
          <w:tab w:val="right" w:leader="dot" w:pos="8965"/>
        </w:tabs>
        <w:rPr>
          <w:rFonts w:cs="Tahoma" w:eastAsiaTheme="minorEastAsia"/>
          <w:b w:val="0"/>
          <w:bCs w:val="0"/>
          <w:noProof/>
          <w:color w:val="auto"/>
          <w:szCs w:val="20"/>
          <w:lang w:val="en-IE" w:eastAsia="en-IE"/>
        </w:rPr>
      </w:pPr>
      <w:hyperlink w:history="1" w:anchor="_Toc80113656">
        <w:r w:rsidRPr="001A6697" w:rsidR="001C2449">
          <w:rPr>
            <w:rStyle w:val="Hyperlink"/>
            <w:rFonts w:cs="Tahoma"/>
            <w:noProof/>
            <w:szCs w:val="20"/>
            <w:lang w:val="en-US"/>
          </w:rPr>
          <w:t>10</w:t>
        </w:r>
        <w:r w:rsidR="001A6697">
          <w:rPr>
            <w:rFonts w:cs="Tahoma" w:eastAsiaTheme="minorEastAsia"/>
            <w:b w:val="0"/>
            <w:bCs w:val="0"/>
            <w:noProof/>
            <w:color w:val="auto"/>
            <w:szCs w:val="20"/>
            <w:lang w:val="en-IE" w:eastAsia="en-IE"/>
          </w:rPr>
          <w:t xml:space="preserve"> </w:t>
        </w:r>
        <w:r w:rsidRPr="001A6697" w:rsidR="001C2449">
          <w:rPr>
            <w:rStyle w:val="Hyperlink"/>
            <w:rFonts w:cs="Tahoma"/>
            <w:noProof/>
            <w:szCs w:val="20"/>
            <w:lang w:val="en-US"/>
          </w:rPr>
          <w:t>Appendix</w:t>
        </w:r>
        <w:r w:rsidRPr="001A6697" w:rsidR="001C2449">
          <w:rPr>
            <w:rFonts w:cs="Tahoma"/>
            <w:noProof/>
            <w:webHidden/>
            <w:szCs w:val="20"/>
          </w:rPr>
          <w:tab/>
        </w:r>
        <w:r w:rsidRPr="001A6697" w:rsidR="001C2449">
          <w:rPr>
            <w:rFonts w:cs="Tahoma"/>
            <w:noProof/>
            <w:webHidden/>
            <w:szCs w:val="20"/>
          </w:rPr>
          <w:fldChar w:fldCharType="begin"/>
        </w:r>
        <w:r w:rsidRPr="001A6697" w:rsidR="001C2449">
          <w:rPr>
            <w:rFonts w:cs="Tahoma"/>
            <w:noProof/>
            <w:webHidden/>
            <w:szCs w:val="20"/>
          </w:rPr>
          <w:instrText xml:space="preserve"> PAGEREF _Toc80113656 \h </w:instrText>
        </w:r>
        <w:r w:rsidRPr="001A6697" w:rsidR="001C2449">
          <w:rPr>
            <w:rFonts w:cs="Tahoma"/>
            <w:noProof/>
            <w:webHidden/>
            <w:szCs w:val="20"/>
          </w:rPr>
        </w:r>
        <w:r w:rsidRPr="001A6697" w:rsidR="001C2449">
          <w:rPr>
            <w:rFonts w:cs="Tahoma"/>
            <w:noProof/>
            <w:webHidden/>
            <w:szCs w:val="20"/>
          </w:rPr>
          <w:fldChar w:fldCharType="separate"/>
        </w:r>
        <w:r w:rsidRPr="001A6697" w:rsidR="001C2449">
          <w:rPr>
            <w:rFonts w:cs="Tahoma"/>
            <w:noProof/>
            <w:webHidden/>
            <w:szCs w:val="20"/>
          </w:rPr>
          <w:t>27</w:t>
        </w:r>
        <w:r w:rsidRPr="001A6697" w:rsidR="001C2449">
          <w:rPr>
            <w:rFonts w:cs="Tahoma"/>
            <w:noProof/>
            <w:webHidden/>
            <w:szCs w:val="20"/>
          </w:rPr>
          <w:fldChar w:fldCharType="end"/>
        </w:r>
      </w:hyperlink>
    </w:p>
    <w:p w:rsidR="00441A85" w:rsidP="00377CF4" w:rsidRDefault="00AF126A" w14:paraId="76711023" w14:textId="7DED9CCE">
      <w:pPr>
        <w:pStyle w:val="BodyText"/>
        <w:tabs>
          <w:tab w:val="left" w:pos="2310"/>
        </w:tabs>
      </w:pPr>
      <w:r w:rsidRPr="001A6697">
        <w:rPr>
          <w:rFonts w:cs="Tahoma"/>
          <w:b/>
          <w:bCs/>
          <w:sz w:val="20"/>
        </w:rPr>
        <w:fldChar w:fldCharType="end"/>
      </w:r>
      <w:r w:rsidR="00377CF4">
        <w:rPr>
          <w:b/>
          <w:bCs/>
          <w:sz w:val="48"/>
        </w:rPr>
        <w:tab/>
      </w:r>
    </w:p>
    <w:p w:rsidRPr="001A6697" w:rsidR="00441A85" w:rsidP="000F2FC6" w:rsidRDefault="00115D55" w14:paraId="6A84F4FD" w14:textId="03C9C684">
      <w:pPr>
        <w:pStyle w:val="Heading1"/>
        <w:numPr>
          <w:ilvl w:val="0"/>
          <w:numId w:val="0"/>
        </w:numPr>
        <w:spacing w:before="0" w:after="0"/>
        <w:jc w:val="left"/>
        <w:rPr>
          <w:rFonts w:cs="Tahoma"/>
          <w:szCs w:val="48"/>
        </w:rPr>
      </w:pPr>
      <w:bookmarkStart w:name="_Toc80113623" w:id="0"/>
      <w:r w:rsidRPr="001A6697">
        <w:rPr>
          <w:rFonts w:cs="Tahoma"/>
          <w:szCs w:val="48"/>
        </w:rPr>
        <w:t>1 Document</w:t>
      </w:r>
      <w:r w:rsidRPr="001A6697" w:rsidR="00441A85">
        <w:rPr>
          <w:rFonts w:cs="Tahoma"/>
          <w:szCs w:val="48"/>
        </w:rPr>
        <w:t xml:space="preserve"> Reference</w:t>
      </w:r>
      <w:bookmarkEnd w:id="0"/>
    </w:p>
    <w:p w:rsidRPr="00787D84" w:rsidR="00441A85" w:rsidP="00DA4B2C" w:rsidRDefault="00441A85" w14:paraId="09B78BDE" w14:textId="77777777">
      <w:pPr>
        <w:pStyle w:val="Heading2"/>
        <w:spacing w:before="120"/>
        <w:ind w:left="0"/>
        <w:rPr>
          <w:rFonts w:cs="Tahoma"/>
          <w:szCs w:val="32"/>
        </w:rPr>
      </w:pPr>
      <w:bookmarkStart w:name="_Toc80113624" w:id="1"/>
      <w:r w:rsidRPr="00787D84">
        <w:rPr>
          <w:rFonts w:cs="Tahoma"/>
          <w:szCs w:val="32"/>
        </w:rPr>
        <w:t>Document Reference</w:t>
      </w:r>
      <w:bookmarkEnd w:id="1"/>
    </w:p>
    <w:p w:rsidRPr="001A6697" w:rsidR="001C11C6" w:rsidP="00DA4B2C" w:rsidRDefault="00441A85" w14:paraId="617D8416" w14:textId="77777777">
      <w:pPr>
        <w:pStyle w:val="Heading3"/>
        <w:ind w:left="0"/>
        <w:rPr>
          <w:rFonts w:cs="Tahoma"/>
          <w:sz w:val="20"/>
        </w:rPr>
      </w:pPr>
      <w:bookmarkStart w:name="_Toc80113625" w:id="2"/>
      <w:r w:rsidRPr="001A6697">
        <w:rPr>
          <w:rFonts w:cs="Tahoma"/>
          <w:sz w:val="20"/>
        </w:rPr>
        <w:t>Sign Off</w:t>
      </w:r>
      <w:bookmarkEnd w:id="2"/>
    </w:p>
    <w:tbl>
      <w:tblPr>
        <w:tblpPr w:leftFromText="180" w:rightFromText="180" w:vertAnchor="text" w:tblpX="108" w:tblpY="1"/>
        <w:tblOverlap w:val="neve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1809"/>
        <w:gridCol w:w="3828"/>
        <w:gridCol w:w="3260"/>
      </w:tblGrid>
      <w:tr w:rsidRPr="001A6697" w:rsidR="00A7552F" w:rsidTr="000F2FC6" w14:paraId="2161FAA9" w14:textId="77777777">
        <w:trPr>
          <w:cantSplit/>
        </w:trPr>
        <w:tc>
          <w:tcPr>
            <w:tcW w:w="1809" w:type="dxa"/>
            <w:shd w:val="clear" w:color="auto" w:fill="000080"/>
          </w:tcPr>
          <w:p w:rsidRPr="001A6697" w:rsidR="00A7552F" w:rsidP="00D61F5B" w:rsidRDefault="00A7552F" w14:paraId="274121ED" w14:textId="77777777">
            <w:pPr>
              <w:pStyle w:val="TableHeading"/>
              <w:jc w:val="left"/>
              <w:rPr>
                <w:rFonts w:cs="Tahoma"/>
                <w:sz w:val="20"/>
              </w:rPr>
            </w:pPr>
            <w:r w:rsidRPr="001A6697">
              <w:rPr>
                <w:rFonts w:cs="Tahoma"/>
                <w:sz w:val="20"/>
              </w:rPr>
              <w:t>Signatory</w:t>
            </w:r>
          </w:p>
        </w:tc>
        <w:tc>
          <w:tcPr>
            <w:tcW w:w="3828" w:type="dxa"/>
            <w:shd w:val="clear" w:color="auto" w:fill="000080"/>
          </w:tcPr>
          <w:p w:rsidRPr="001A6697" w:rsidR="00A7552F" w:rsidP="00D61F5B" w:rsidRDefault="00A7552F" w14:paraId="08BF4416" w14:textId="77777777">
            <w:pPr>
              <w:pStyle w:val="TableHeading"/>
              <w:jc w:val="left"/>
              <w:rPr>
                <w:rFonts w:cs="Tahoma"/>
                <w:sz w:val="20"/>
              </w:rPr>
            </w:pPr>
            <w:r w:rsidRPr="001A6697">
              <w:rPr>
                <w:rFonts w:cs="Tahoma"/>
                <w:sz w:val="20"/>
              </w:rPr>
              <w:t xml:space="preserve">Role </w:t>
            </w:r>
          </w:p>
        </w:tc>
        <w:tc>
          <w:tcPr>
            <w:tcW w:w="3260" w:type="dxa"/>
            <w:shd w:val="clear" w:color="auto" w:fill="000080"/>
          </w:tcPr>
          <w:p w:rsidRPr="001A6697" w:rsidR="00A7552F" w:rsidP="00D61F5B" w:rsidRDefault="00A7552F" w14:paraId="2CA3C24E" w14:textId="77777777">
            <w:pPr>
              <w:pStyle w:val="TableHeading"/>
              <w:jc w:val="left"/>
              <w:rPr>
                <w:rFonts w:cs="Tahoma"/>
                <w:sz w:val="20"/>
              </w:rPr>
            </w:pPr>
            <w:r w:rsidRPr="001A6697">
              <w:rPr>
                <w:rFonts w:cs="Tahoma"/>
                <w:sz w:val="20"/>
              </w:rPr>
              <w:t>Sign Off Date</w:t>
            </w:r>
          </w:p>
        </w:tc>
      </w:tr>
      <w:tr w:rsidRPr="001A6697" w:rsidR="00A7552F" w:rsidTr="000F2FC6" w14:paraId="1905AD8D" w14:textId="77777777">
        <w:trPr>
          <w:cantSplit/>
          <w:trHeight w:val="241"/>
        </w:trPr>
        <w:tc>
          <w:tcPr>
            <w:tcW w:w="1809" w:type="dxa"/>
          </w:tcPr>
          <w:p w:rsidRPr="001A6697" w:rsidR="00A7552F" w:rsidP="00D61F5B" w:rsidRDefault="00B00C97" w14:paraId="46D9F472" w14:textId="33506614">
            <w:pPr>
              <w:pStyle w:val="TableText"/>
              <w:rPr>
                <w:rFonts w:cs="Tahoma"/>
                <w:sz w:val="20"/>
              </w:rPr>
            </w:pPr>
            <w:r w:rsidRPr="001A6697">
              <w:rPr>
                <w:rFonts w:cs="Tahoma"/>
                <w:sz w:val="20"/>
                <w:lang w:val="fi-FI"/>
              </w:rPr>
              <w:t>Sean Healy</w:t>
            </w:r>
          </w:p>
        </w:tc>
        <w:tc>
          <w:tcPr>
            <w:tcW w:w="3828" w:type="dxa"/>
          </w:tcPr>
          <w:p w:rsidRPr="001A6697" w:rsidR="00A7552F" w:rsidP="00D61F5B" w:rsidRDefault="00A7552F" w14:paraId="32838518" w14:textId="77777777">
            <w:pPr>
              <w:pStyle w:val="TableText"/>
              <w:rPr>
                <w:rFonts w:cs="Tahoma"/>
                <w:sz w:val="20"/>
              </w:rPr>
            </w:pPr>
            <w:r w:rsidRPr="001A6697">
              <w:rPr>
                <w:rFonts w:cs="Tahoma"/>
                <w:sz w:val="20"/>
              </w:rPr>
              <w:t>Lead Business Analyst</w:t>
            </w:r>
          </w:p>
        </w:tc>
        <w:tc>
          <w:tcPr>
            <w:tcW w:w="3260" w:type="dxa"/>
          </w:tcPr>
          <w:p w:rsidRPr="001A6697" w:rsidR="000F2FC6" w:rsidP="00D61F5B" w:rsidRDefault="000F2FC6" w14:paraId="5B5CFA93" w14:textId="5EFA5388">
            <w:pPr>
              <w:pStyle w:val="TableText"/>
              <w:rPr>
                <w:rFonts w:cs="Tahoma"/>
                <w:sz w:val="20"/>
              </w:rPr>
            </w:pPr>
            <w:r w:rsidRPr="001A6697">
              <w:rPr>
                <w:rFonts w:cs="Tahoma"/>
                <w:sz w:val="20"/>
              </w:rPr>
              <w:t xml:space="preserve">Received via email </w:t>
            </w:r>
            <w:r w:rsidRPr="001A6697" w:rsidR="00B00C97">
              <w:rPr>
                <w:rFonts w:cs="Tahoma"/>
                <w:sz w:val="20"/>
              </w:rPr>
              <w:t>16</w:t>
            </w:r>
            <w:r w:rsidRPr="001A6697">
              <w:rPr>
                <w:rFonts w:cs="Tahoma"/>
                <w:sz w:val="20"/>
              </w:rPr>
              <w:t>/</w:t>
            </w:r>
            <w:r w:rsidRPr="001A6697" w:rsidR="00B00C97">
              <w:rPr>
                <w:rFonts w:cs="Tahoma"/>
                <w:sz w:val="20"/>
              </w:rPr>
              <w:t>07</w:t>
            </w:r>
            <w:r w:rsidRPr="001A6697">
              <w:rPr>
                <w:rFonts w:cs="Tahoma"/>
                <w:sz w:val="20"/>
              </w:rPr>
              <w:t>/20</w:t>
            </w:r>
            <w:r w:rsidRPr="001A6697" w:rsidR="00B00C97">
              <w:rPr>
                <w:rFonts w:cs="Tahoma"/>
                <w:sz w:val="20"/>
              </w:rPr>
              <w:t>21</w:t>
            </w:r>
          </w:p>
        </w:tc>
      </w:tr>
      <w:tr w:rsidRPr="001A6697" w:rsidR="00A7552F" w:rsidTr="000F2FC6" w14:paraId="4B0C9097" w14:textId="77777777">
        <w:trPr>
          <w:cantSplit/>
          <w:trHeight w:val="241"/>
        </w:trPr>
        <w:tc>
          <w:tcPr>
            <w:tcW w:w="1809" w:type="dxa"/>
          </w:tcPr>
          <w:p w:rsidRPr="001A6697" w:rsidR="00A7552F" w:rsidP="00D61F5B" w:rsidRDefault="00B00C97" w14:paraId="09DFAD07" w14:textId="42B8C8AF">
            <w:pPr>
              <w:pStyle w:val="TableText"/>
              <w:rPr>
                <w:rFonts w:cs="Tahoma"/>
                <w:sz w:val="20"/>
              </w:rPr>
            </w:pPr>
            <w:r w:rsidRPr="001A6697">
              <w:rPr>
                <w:rFonts w:cs="Tahoma"/>
                <w:sz w:val="20"/>
              </w:rPr>
              <w:t>Amy Webster</w:t>
            </w:r>
          </w:p>
        </w:tc>
        <w:tc>
          <w:tcPr>
            <w:tcW w:w="3828" w:type="dxa"/>
          </w:tcPr>
          <w:p w:rsidRPr="001A6697" w:rsidR="00A7552F" w:rsidP="00D435C6" w:rsidRDefault="00B00C97" w14:paraId="64FD9EDC" w14:textId="46A02AB5">
            <w:pPr>
              <w:pStyle w:val="TableText"/>
              <w:jc w:val="left"/>
              <w:rPr>
                <w:rFonts w:cs="Tahoma"/>
                <w:sz w:val="20"/>
              </w:rPr>
            </w:pPr>
            <w:r w:rsidRPr="001A6697">
              <w:rPr>
                <w:rFonts w:cs="Tahoma"/>
                <w:sz w:val="20"/>
              </w:rPr>
              <w:t>Lead Business Intelligence</w:t>
            </w:r>
          </w:p>
        </w:tc>
        <w:tc>
          <w:tcPr>
            <w:tcW w:w="3260" w:type="dxa"/>
          </w:tcPr>
          <w:p w:rsidRPr="001A6697" w:rsidR="000F2FC6" w:rsidP="00D61F5B" w:rsidRDefault="00DA4B2C" w14:paraId="3819A646" w14:textId="5268C930">
            <w:pPr>
              <w:pStyle w:val="TableText"/>
              <w:rPr>
                <w:rFonts w:cs="Tahoma"/>
                <w:sz w:val="20"/>
              </w:rPr>
            </w:pPr>
            <w:r w:rsidRPr="001A6697">
              <w:rPr>
                <w:rFonts w:cs="Tahoma"/>
                <w:sz w:val="20"/>
              </w:rPr>
              <w:t>Received via email 1</w:t>
            </w:r>
            <w:r w:rsidRPr="001A6697" w:rsidR="00B00C97">
              <w:rPr>
                <w:rFonts w:cs="Tahoma"/>
                <w:sz w:val="20"/>
              </w:rPr>
              <w:t>6</w:t>
            </w:r>
            <w:r w:rsidRPr="001A6697">
              <w:rPr>
                <w:rFonts w:cs="Tahoma"/>
                <w:sz w:val="20"/>
              </w:rPr>
              <w:t>/</w:t>
            </w:r>
            <w:r w:rsidRPr="001A6697" w:rsidR="00B00C97">
              <w:rPr>
                <w:rFonts w:cs="Tahoma"/>
                <w:sz w:val="20"/>
              </w:rPr>
              <w:t>07</w:t>
            </w:r>
            <w:r w:rsidRPr="001A6697">
              <w:rPr>
                <w:rFonts w:cs="Tahoma"/>
                <w:sz w:val="20"/>
              </w:rPr>
              <w:t>/20</w:t>
            </w:r>
            <w:r w:rsidRPr="001A6697" w:rsidR="00B00C97">
              <w:rPr>
                <w:rFonts w:cs="Tahoma"/>
                <w:sz w:val="20"/>
              </w:rPr>
              <w:t>21</w:t>
            </w:r>
          </w:p>
        </w:tc>
      </w:tr>
      <w:tr w:rsidRPr="001A6697" w:rsidR="00B00C97" w:rsidTr="00B00C97" w14:paraId="6D157FB4" w14:textId="77777777">
        <w:trPr>
          <w:cantSplit/>
          <w:trHeight w:val="277"/>
        </w:trPr>
        <w:tc>
          <w:tcPr>
            <w:tcW w:w="1809" w:type="dxa"/>
          </w:tcPr>
          <w:p w:rsidRPr="001A6697" w:rsidR="00B00C97" w:rsidP="00D61F5B" w:rsidRDefault="00B00C97" w14:paraId="3C13BD6F" w14:textId="59483032">
            <w:pPr>
              <w:pStyle w:val="TableText"/>
              <w:rPr>
                <w:rFonts w:cs="Tahoma"/>
                <w:sz w:val="20"/>
              </w:rPr>
            </w:pPr>
            <w:r w:rsidRPr="001A6697">
              <w:rPr>
                <w:rFonts w:cs="Tahoma"/>
                <w:sz w:val="20"/>
              </w:rPr>
              <w:t>Stefano Pires</w:t>
            </w:r>
          </w:p>
        </w:tc>
        <w:tc>
          <w:tcPr>
            <w:tcW w:w="3828" w:type="dxa"/>
          </w:tcPr>
          <w:p w:rsidRPr="001A6697" w:rsidR="00B00C97" w:rsidP="00A7552F" w:rsidRDefault="00B00C97" w14:paraId="5C57173A" w14:textId="0A33714E">
            <w:pPr>
              <w:pStyle w:val="TableText"/>
              <w:jc w:val="left"/>
              <w:rPr>
                <w:rFonts w:cs="Tahoma"/>
                <w:sz w:val="20"/>
              </w:rPr>
            </w:pPr>
            <w:r w:rsidRPr="001A6697">
              <w:rPr>
                <w:rFonts w:cs="Tahoma"/>
                <w:sz w:val="20"/>
              </w:rPr>
              <w:t>Lead Data Analyst</w:t>
            </w:r>
          </w:p>
        </w:tc>
        <w:tc>
          <w:tcPr>
            <w:tcW w:w="3260" w:type="dxa"/>
          </w:tcPr>
          <w:p w:rsidRPr="001A6697" w:rsidR="00B00C97" w:rsidP="00441E17" w:rsidRDefault="00B00C97" w14:paraId="19DDCD31" w14:textId="0238434D">
            <w:pPr>
              <w:pStyle w:val="TableText"/>
              <w:rPr>
                <w:rFonts w:cs="Tahoma"/>
                <w:sz w:val="20"/>
              </w:rPr>
            </w:pPr>
            <w:r w:rsidRPr="001A6697">
              <w:rPr>
                <w:rFonts w:cs="Tahoma"/>
                <w:sz w:val="20"/>
              </w:rPr>
              <w:t>Received via email 16/07/2021</w:t>
            </w:r>
          </w:p>
        </w:tc>
      </w:tr>
    </w:tbl>
    <w:p w:rsidRPr="001A6697" w:rsidR="00FC3AA4" w:rsidP="00185D10" w:rsidRDefault="00FC3AA4" w14:paraId="263BC76C" w14:textId="77777777">
      <w:pPr>
        <w:pStyle w:val="TableText"/>
        <w:rPr>
          <w:rFonts w:cs="Tahoma"/>
          <w:sz w:val="20"/>
        </w:rPr>
      </w:pPr>
    </w:p>
    <w:p w:rsidRPr="001A6697" w:rsidR="00441A85" w:rsidP="00C03243" w:rsidRDefault="00441A85" w14:paraId="5E5E4E4D" w14:textId="77777777">
      <w:pPr>
        <w:pStyle w:val="Heading3"/>
        <w:ind w:left="0"/>
        <w:rPr>
          <w:rFonts w:cs="Tahoma"/>
          <w:sz w:val="20"/>
        </w:rPr>
      </w:pPr>
      <w:bookmarkStart w:name="_Toc80113626" w:id="3"/>
      <w:r w:rsidRPr="001A6697">
        <w:rPr>
          <w:rFonts w:cs="Tahoma"/>
          <w:sz w:val="20"/>
        </w:rPr>
        <w:t>Document History</w:t>
      </w:r>
      <w:bookmarkEnd w:id="3"/>
    </w:p>
    <w:tbl>
      <w:tblPr>
        <w:tblW w:w="8857"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701"/>
        <w:gridCol w:w="1655"/>
        <w:gridCol w:w="1620"/>
        <w:gridCol w:w="4881"/>
      </w:tblGrid>
      <w:tr w:rsidRPr="001A6697" w:rsidR="00441A85" w:rsidTr="5814E725" w14:paraId="31987EAC" w14:textId="77777777">
        <w:trPr>
          <w:cantSplit/>
        </w:trPr>
        <w:tc>
          <w:tcPr>
            <w:tcW w:w="701" w:type="dxa"/>
            <w:shd w:val="clear" w:color="auto" w:fill="000080"/>
            <w:tcMar/>
          </w:tcPr>
          <w:p w:rsidRPr="001A6697" w:rsidR="00441A85" w:rsidP="00826EA0" w:rsidRDefault="00441A85" w14:paraId="62EED888" w14:textId="77777777">
            <w:pPr>
              <w:pStyle w:val="TableHeading"/>
              <w:rPr>
                <w:rFonts w:cs="Tahoma"/>
                <w:sz w:val="20"/>
                <w:lang w:val="fr-FR"/>
              </w:rPr>
            </w:pPr>
            <w:r w:rsidRPr="001A6697">
              <w:rPr>
                <w:rFonts w:cs="Tahoma"/>
                <w:sz w:val="20"/>
                <w:lang w:val="fr-FR"/>
              </w:rPr>
              <w:t>Vers</w:t>
            </w:r>
          </w:p>
        </w:tc>
        <w:tc>
          <w:tcPr>
            <w:tcW w:w="1655" w:type="dxa"/>
            <w:shd w:val="clear" w:color="auto" w:fill="000080"/>
            <w:tcMar/>
          </w:tcPr>
          <w:p w:rsidRPr="001A6697" w:rsidR="00441A85" w:rsidP="00826EA0" w:rsidRDefault="00441A85" w14:paraId="7FF5BD35" w14:textId="77777777">
            <w:pPr>
              <w:pStyle w:val="TableHeading"/>
              <w:rPr>
                <w:rFonts w:cs="Tahoma"/>
                <w:sz w:val="20"/>
              </w:rPr>
            </w:pPr>
            <w:r w:rsidRPr="001A6697">
              <w:rPr>
                <w:rFonts w:cs="Tahoma"/>
                <w:sz w:val="20"/>
              </w:rPr>
              <w:t xml:space="preserve">Author </w:t>
            </w:r>
          </w:p>
        </w:tc>
        <w:tc>
          <w:tcPr>
            <w:tcW w:w="1620" w:type="dxa"/>
            <w:shd w:val="clear" w:color="auto" w:fill="000080"/>
            <w:tcMar/>
          </w:tcPr>
          <w:p w:rsidRPr="001A6697" w:rsidR="00441A85" w:rsidP="00826EA0" w:rsidRDefault="00441A85" w14:paraId="1168985D" w14:textId="77777777">
            <w:pPr>
              <w:pStyle w:val="TableHeading"/>
              <w:rPr>
                <w:rFonts w:cs="Tahoma"/>
                <w:sz w:val="20"/>
              </w:rPr>
            </w:pPr>
            <w:r w:rsidRPr="001A6697">
              <w:rPr>
                <w:rFonts w:cs="Tahoma"/>
                <w:sz w:val="20"/>
              </w:rPr>
              <w:t>Issue Date</w:t>
            </w:r>
          </w:p>
        </w:tc>
        <w:tc>
          <w:tcPr>
            <w:tcW w:w="4881" w:type="dxa"/>
            <w:shd w:val="clear" w:color="auto" w:fill="000080"/>
            <w:tcMar/>
          </w:tcPr>
          <w:p w:rsidRPr="001A6697" w:rsidR="00441A85" w:rsidP="00826EA0" w:rsidRDefault="00441A85" w14:paraId="74A9CFDE" w14:textId="77777777">
            <w:pPr>
              <w:pStyle w:val="TableHeading"/>
              <w:rPr>
                <w:rFonts w:cs="Tahoma"/>
                <w:sz w:val="20"/>
              </w:rPr>
            </w:pPr>
            <w:r w:rsidRPr="001A6697">
              <w:rPr>
                <w:rFonts w:cs="Tahoma"/>
                <w:sz w:val="20"/>
              </w:rPr>
              <w:t xml:space="preserve">Description </w:t>
            </w:r>
          </w:p>
        </w:tc>
      </w:tr>
      <w:tr w:rsidRPr="001A6697" w:rsidR="00441A85" w:rsidTr="5814E725" w14:paraId="594E790C" w14:textId="77777777">
        <w:trPr>
          <w:cantSplit/>
        </w:trPr>
        <w:tc>
          <w:tcPr>
            <w:tcW w:w="701" w:type="dxa"/>
            <w:tcMar/>
          </w:tcPr>
          <w:p w:rsidRPr="001A6697" w:rsidR="00441A85" w:rsidP="007C60D6" w:rsidRDefault="00B00C97" w14:paraId="42404C40" w14:textId="1880F6DA">
            <w:pPr>
              <w:pStyle w:val="TableText"/>
              <w:jc w:val="left"/>
              <w:rPr>
                <w:rFonts w:cs="Tahoma"/>
                <w:sz w:val="20"/>
              </w:rPr>
            </w:pPr>
            <w:r w:rsidRPr="001A6697">
              <w:rPr>
                <w:rFonts w:cs="Tahoma"/>
                <w:sz w:val="20"/>
              </w:rPr>
              <w:t>0.1</w:t>
            </w:r>
          </w:p>
        </w:tc>
        <w:tc>
          <w:tcPr>
            <w:tcW w:w="1655" w:type="dxa"/>
            <w:tcMar/>
          </w:tcPr>
          <w:p w:rsidRPr="001A6697" w:rsidR="00441A85" w:rsidP="007C60D6" w:rsidRDefault="00984965" w14:paraId="37B9FCD5" w14:textId="06614790">
            <w:pPr>
              <w:pStyle w:val="TableText"/>
              <w:jc w:val="left"/>
              <w:rPr>
                <w:rFonts w:cs="Tahoma"/>
                <w:sz w:val="20"/>
              </w:rPr>
            </w:pPr>
            <w:r w:rsidRPr="001A6697">
              <w:rPr>
                <w:rFonts w:cs="Tahoma"/>
                <w:sz w:val="20"/>
              </w:rPr>
              <w:t>Amy Webster</w:t>
            </w:r>
          </w:p>
        </w:tc>
        <w:tc>
          <w:tcPr>
            <w:tcW w:w="1620" w:type="dxa"/>
            <w:tcMar/>
          </w:tcPr>
          <w:p w:rsidRPr="001A6697" w:rsidR="00441A85" w:rsidP="007C60D6" w:rsidRDefault="00984965" w14:paraId="75253917" w14:textId="3BBA2CCF">
            <w:pPr>
              <w:pStyle w:val="TableText"/>
              <w:jc w:val="left"/>
              <w:rPr>
                <w:rFonts w:cs="Tahoma"/>
                <w:sz w:val="20"/>
              </w:rPr>
            </w:pPr>
            <w:r w:rsidRPr="001A6697">
              <w:rPr>
                <w:rFonts w:cs="Tahoma"/>
                <w:sz w:val="20"/>
              </w:rPr>
              <w:t>2</w:t>
            </w:r>
            <w:r w:rsidRPr="001A6697" w:rsidR="00B00C97">
              <w:rPr>
                <w:rFonts w:cs="Tahoma"/>
                <w:sz w:val="20"/>
              </w:rPr>
              <w:t>8/0</w:t>
            </w:r>
            <w:r w:rsidRPr="001A6697">
              <w:rPr>
                <w:rFonts w:cs="Tahoma"/>
                <w:sz w:val="20"/>
              </w:rPr>
              <w:t>7</w:t>
            </w:r>
            <w:r w:rsidRPr="001A6697" w:rsidR="00B00C97">
              <w:rPr>
                <w:rFonts w:cs="Tahoma"/>
                <w:sz w:val="20"/>
              </w:rPr>
              <w:t>/2021</w:t>
            </w:r>
          </w:p>
        </w:tc>
        <w:tc>
          <w:tcPr>
            <w:tcW w:w="4881" w:type="dxa"/>
            <w:tcMar/>
          </w:tcPr>
          <w:p w:rsidRPr="001A6697" w:rsidR="00441A85" w:rsidP="007C60D6" w:rsidRDefault="00B00C97" w14:paraId="300C0CA9" w14:textId="48C396E5">
            <w:pPr>
              <w:pStyle w:val="TableText"/>
              <w:jc w:val="left"/>
              <w:rPr>
                <w:rFonts w:cs="Tahoma"/>
                <w:sz w:val="20"/>
              </w:rPr>
            </w:pPr>
            <w:r w:rsidRPr="001A6697">
              <w:rPr>
                <w:rFonts w:cs="Tahoma"/>
                <w:sz w:val="20"/>
              </w:rPr>
              <w:t>Initial draft for review</w:t>
            </w:r>
          </w:p>
        </w:tc>
      </w:tr>
      <w:tr w:rsidRPr="001A6697" w:rsidR="00143F3E" w:rsidTr="5814E725" w14:paraId="24589DC3" w14:textId="77777777">
        <w:trPr>
          <w:cantSplit/>
        </w:trPr>
        <w:tc>
          <w:tcPr>
            <w:tcW w:w="701" w:type="dxa"/>
            <w:tcMar/>
          </w:tcPr>
          <w:p w:rsidRPr="001A6697" w:rsidR="00143F3E" w:rsidP="64B3D013" w:rsidRDefault="26A3CF48" w14:paraId="3286B067" w14:textId="7922DEF6">
            <w:pPr>
              <w:pStyle w:val="TableText"/>
              <w:jc w:val="left"/>
              <w:rPr>
                <w:rFonts w:cs="Tahoma"/>
                <w:sz w:val="20"/>
              </w:rPr>
            </w:pPr>
            <w:r w:rsidRPr="64B3D013">
              <w:rPr>
                <w:rFonts w:cs="Tahoma"/>
                <w:sz w:val="20"/>
              </w:rPr>
              <w:t>0.2</w:t>
            </w:r>
          </w:p>
        </w:tc>
        <w:tc>
          <w:tcPr>
            <w:tcW w:w="1655" w:type="dxa"/>
            <w:tcMar/>
          </w:tcPr>
          <w:p w:rsidRPr="001A6697" w:rsidR="00143F3E" w:rsidP="64B3D013" w:rsidRDefault="26A3CF48" w14:paraId="742A4099" w14:textId="4D4766F1">
            <w:pPr>
              <w:pStyle w:val="TableText"/>
              <w:jc w:val="left"/>
              <w:rPr>
                <w:rFonts w:cs="Tahoma"/>
                <w:sz w:val="20"/>
              </w:rPr>
            </w:pPr>
            <w:r w:rsidRPr="64B3D013">
              <w:rPr>
                <w:rFonts w:cs="Tahoma"/>
                <w:sz w:val="20"/>
              </w:rPr>
              <w:t>Stefano Piras</w:t>
            </w:r>
          </w:p>
        </w:tc>
        <w:tc>
          <w:tcPr>
            <w:tcW w:w="1620" w:type="dxa"/>
            <w:tcMar/>
          </w:tcPr>
          <w:p w:rsidRPr="001A6697" w:rsidR="00143F3E" w:rsidP="5814E725" w:rsidRDefault="26A3CF48" w14:paraId="13FD1DFA" w14:textId="4E9F34CE">
            <w:pPr>
              <w:pStyle w:val="TableText"/>
              <w:jc w:val="left"/>
              <w:rPr>
                <w:rFonts w:cs="Tahoma"/>
                <w:sz w:val="20"/>
                <w:szCs w:val="20"/>
              </w:rPr>
            </w:pPr>
            <w:r w:rsidRPr="5814E725" w:rsidR="26A3CF48">
              <w:rPr>
                <w:rFonts w:cs="Tahoma"/>
                <w:sz w:val="20"/>
                <w:szCs w:val="20"/>
              </w:rPr>
              <w:t>29/07/2021</w:t>
            </w:r>
          </w:p>
        </w:tc>
        <w:tc>
          <w:tcPr>
            <w:tcW w:w="4881" w:type="dxa"/>
            <w:tcMar/>
          </w:tcPr>
          <w:p w:rsidRPr="001A6697" w:rsidR="00143F3E" w:rsidP="6BA57791" w:rsidRDefault="26A3CF48" w14:paraId="7073C4FA" w14:textId="0FCAD221">
            <w:pPr>
              <w:pStyle w:val="TableText"/>
              <w:jc w:val="left"/>
              <w:rPr>
                <w:rFonts w:cs="Tahoma"/>
                <w:sz w:val="20"/>
                <w:szCs w:val="20"/>
              </w:rPr>
            </w:pPr>
            <w:r w:rsidRPr="6BA57791" w:rsidR="26A3CF48">
              <w:rPr>
                <w:rFonts w:cs="Tahoma"/>
                <w:sz w:val="20"/>
                <w:szCs w:val="20"/>
              </w:rPr>
              <w:t>Update</w:t>
            </w:r>
            <w:r w:rsidRPr="6BA57791" w:rsidR="26A3CF48">
              <w:rPr>
                <w:rFonts w:cs="Tahoma"/>
                <w:sz w:val="20"/>
                <w:szCs w:val="20"/>
              </w:rPr>
              <w:t>s</w:t>
            </w:r>
          </w:p>
        </w:tc>
      </w:tr>
      <w:tr w:rsidRPr="001A6697" w:rsidR="005A1A91" w:rsidTr="5814E725" w14:paraId="639AE6B6" w14:textId="77777777">
        <w:trPr>
          <w:cantSplit/>
        </w:trPr>
        <w:tc>
          <w:tcPr>
            <w:tcW w:w="701" w:type="dxa"/>
            <w:tcMar/>
          </w:tcPr>
          <w:p w:rsidRPr="001A6697" w:rsidR="005A1A91" w:rsidP="6BA57791" w:rsidRDefault="005A1A91" w14:paraId="76A90DE4" w14:textId="67585B6F">
            <w:pPr>
              <w:pStyle w:val="TableText"/>
              <w:jc w:val="left"/>
              <w:rPr>
                <w:rFonts w:cs="Tahoma"/>
                <w:sz w:val="20"/>
                <w:szCs w:val="20"/>
              </w:rPr>
            </w:pPr>
            <w:r w:rsidRPr="6BA57791" w:rsidR="26A3CF48">
              <w:rPr>
                <w:rFonts w:cs="Tahoma"/>
                <w:sz w:val="20"/>
                <w:szCs w:val="20"/>
              </w:rPr>
              <w:t>0.3</w:t>
            </w:r>
          </w:p>
        </w:tc>
        <w:tc>
          <w:tcPr>
            <w:tcW w:w="1655" w:type="dxa"/>
            <w:tcMar/>
          </w:tcPr>
          <w:p w:rsidRPr="001A6697" w:rsidR="005A1A91" w:rsidP="5814E725" w:rsidRDefault="005A1A91" w14:paraId="4E86CBAE" w14:textId="718A5681">
            <w:pPr>
              <w:pStyle w:val="TableText"/>
              <w:jc w:val="left"/>
              <w:rPr>
                <w:rFonts w:cs="Tahoma"/>
                <w:sz w:val="20"/>
                <w:szCs w:val="20"/>
              </w:rPr>
            </w:pPr>
            <w:r w:rsidRPr="5814E725" w:rsidR="26A3CF48">
              <w:rPr>
                <w:rFonts w:cs="Tahoma"/>
                <w:sz w:val="20"/>
                <w:szCs w:val="20"/>
              </w:rPr>
              <w:t>Sean Healy</w:t>
            </w:r>
          </w:p>
        </w:tc>
        <w:tc>
          <w:tcPr>
            <w:tcW w:w="1620" w:type="dxa"/>
            <w:tcMar/>
          </w:tcPr>
          <w:p w:rsidRPr="001A6697" w:rsidR="005A1A91" w:rsidP="5814E725" w:rsidRDefault="005A1A91" w14:paraId="2440A2C3" w14:textId="54157407">
            <w:pPr>
              <w:pStyle w:val="TableText"/>
              <w:jc w:val="left"/>
              <w:rPr>
                <w:rFonts w:cs="Tahoma"/>
                <w:sz w:val="20"/>
                <w:szCs w:val="20"/>
              </w:rPr>
            </w:pPr>
            <w:r w:rsidRPr="5814E725" w:rsidR="26A3CF48">
              <w:rPr>
                <w:rFonts w:cs="Tahoma"/>
                <w:sz w:val="20"/>
                <w:szCs w:val="20"/>
              </w:rPr>
              <w:t>06/08/2021</w:t>
            </w:r>
          </w:p>
        </w:tc>
        <w:tc>
          <w:tcPr>
            <w:tcW w:w="4881" w:type="dxa"/>
            <w:tcMar/>
          </w:tcPr>
          <w:p w:rsidRPr="001A6697" w:rsidR="002E07BA" w:rsidP="5814E725" w:rsidRDefault="002E07BA" w14:paraId="4038F1A4" w14:textId="1E82F7EF">
            <w:pPr>
              <w:pStyle w:val="TableText"/>
              <w:jc w:val="left"/>
              <w:rPr>
                <w:rFonts w:cs="Tahoma"/>
                <w:sz w:val="20"/>
                <w:szCs w:val="20"/>
              </w:rPr>
            </w:pPr>
            <w:r w:rsidRPr="5814E725" w:rsidR="26A3CF48">
              <w:rPr>
                <w:rFonts w:cs="Tahoma"/>
                <w:sz w:val="20"/>
                <w:szCs w:val="20"/>
              </w:rPr>
              <w:t>Updates</w:t>
            </w:r>
          </w:p>
        </w:tc>
      </w:tr>
      <w:tr w:rsidRPr="001A6697" w:rsidR="00AF2E10" w:rsidTr="5814E725" w14:paraId="6267A1AB" w14:textId="77777777">
        <w:trPr>
          <w:cantSplit/>
        </w:trPr>
        <w:tc>
          <w:tcPr>
            <w:tcW w:w="701" w:type="dxa"/>
            <w:tcMar/>
          </w:tcPr>
          <w:p w:rsidRPr="001A6697" w:rsidR="00AF2E10" w:rsidP="5814E725" w:rsidRDefault="00AF2E10" w14:paraId="4891AE8E" w14:textId="16CA299E">
            <w:pPr>
              <w:pStyle w:val="TableText"/>
              <w:jc w:val="left"/>
              <w:rPr>
                <w:rFonts w:cs="Tahoma"/>
                <w:sz w:val="20"/>
                <w:szCs w:val="20"/>
              </w:rPr>
            </w:pPr>
            <w:r w:rsidRPr="5814E725" w:rsidR="26A3CF48">
              <w:rPr>
                <w:rFonts w:cs="Tahoma"/>
                <w:sz w:val="20"/>
                <w:szCs w:val="20"/>
              </w:rPr>
              <w:t>0.4</w:t>
            </w:r>
          </w:p>
        </w:tc>
        <w:tc>
          <w:tcPr>
            <w:tcW w:w="1655" w:type="dxa"/>
            <w:tcMar/>
          </w:tcPr>
          <w:p w:rsidRPr="001A6697" w:rsidR="00AF2E10" w:rsidP="5814E725" w:rsidRDefault="00AF2E10" w14:paraId="17E260A5" w14:textId="31528221">
            <w:pPr>
              <w:pStyle w:val="TableText"/>
              <w:jc w:val="left"/>
              <w:rPr>
                <w:rFonts w:cs="Tahoma"/>
                <w:sz w:val="20"/>
                <w:szCs w:val="20"/>
              </w:rPr>
            </w:pPr>
            <w:r w:rsidRPr="5814E725" w:rsidR="26A3CF48">
              <w:rPr>
                <w:rFonts w:cs="Tahoma"/>
                <w:sz w:val="20"/>
                <w:szCs w:val="20"/>
              </w:rPr>
              <w:t>Stefano Piras</w:t>
            </w:r>
          </w:p>
        </w:tc>
        <w:tc>
          <w:tcPr>
            <w:tcW w:w="1620" w:type="dxa"/>
            <w:tcMar/>
          </w:tcPr>
          <w:p w:rsidRPr="001A6697" w:rsidR="00AF2E10" w:rsidP="5814E725" w:rsidRDefault="00AF2E10" w14:paraId="62A2525C" w14:textId="6F8767A7">
            <w:pPr>
              <w:pStyle w:val="TableText"/>
              <w:jc w:val="left"/>
              <w:rPr>
                <w:rFonts w:cs="Tahoma"/>
                <w:sz w:val="20"/>
                <w:szCs w:val="20"/>
              </w:rPr>
            </w:pPr>
            <w:r w:rsidRPr="5814E725" w:rsidR="26A3CF48">
              <w:rPr>
                <w:rFonts w:cs="Tahoma"/>
                <w:sz w:val="20"/>
                <w:szCs w:val="20"/>
              </w:rPr>
              <w:t>08/08/2021</w:t>
            </w:r>
          </w:p>
        </w:tc>
        <w:tc>
          <w:tcPr>
            <w:tcW w:w="4881" w:type="dxa"/>
            <w:tcMar/>
          </w:tcPr>
          <w:p w:rsidRPr="001A6697" w:rsidR="00AF2E10" w:rsidP="5814E725" w:rsidRDefault="00AF2E10" w14:paraId="083E8B03" w14:textId="279F4548">
            <w:pPr>
              <w:pStyle w:val="TableText"/>
              <w:jc w:val="left"/>
              <w:rPr>
                <w:rFonts w:cs="Tahoma"/>
                <w:sz w:val="20"/>
                <w:szCs w:val="20"/>
              </w:rPr>
            </w:pPr>
            <w:r w:rsidRPr="5814E725" w:rsidR="26A3CF48">
              <w:rPr>
                <w:rFonts w:cs="Tahoma"/>
                <w:sz w:val="20"/>
                <w:szCs w:val="20"/>
              </w:rPr>
              <w:t>Update</w:t>
            </w:r>
          </w:p>
        </w:tc>
      </w:tr>
      <w:tr w:rsidRPr="001A6697" w:rsidR="00442AE9" w:rsidTr="5814E725" w14:paraId="39AF211C" w14:textId="77777777">
        <w:trPr>
          <w:cantSplit/>
        </w:trPr>
        <w:tc>
          <w:tcPr>
            <w:tcW w:w="701" w:type="dxa"/>
            <w:tcMar/>
          </w:tcPr>
          <w:p w:rsidRPr="001A6697" w:rsidR="00442AE9" w:rsidP="5814E725" w:rsidRDefault="00442AE9" w14:paraId="3CB20413" w14:textId="09724590">
            <w:pPr>
              <w:pStyle w:val="TableText"/>
              <w:jc w:val="left"/>
              <w:rPr>
                <w:rFonts w:cs="Tahoma"/>
                <w:sz w:val="20"/>
                <w:szCs w:val="20"/>
              </w:rPr>
            </w:pPr>
            <w:r w:rsidRPr="5814E725" w:rsidR="26A3CF48">
              <w:rPr>
                <w:rFonts w:cs="Tahoma"/>
                <w:sz w:val="20"/>
                <w:szCs w:val="20"/>
              </w:rPr>
              <w:t>0.5</w:t>
            </w:r>
          </w:p>
        </w:tc>
        <w:tc>
          <w:tcPr>
            <w:tcW w:w="1655" w:type="dxa"/>
            <w:tcMar/>
          </w:tcPr>
          <w:p w:rsidRPr="001A6697" w:rsidR="00442AE9" w:rsidP="5814E725" w:rsidRDefault="00442AE9" w14:paraId="14531669" w14:textId="0737DBC5">
            <w:pPr>
              <w:pStyle w:val="TableText"/>
              <w:jc w:val="left"/>
              <w:rPr>
                <w:rFonts w:cs="Tahoma"/>
                <w:sz w:val="20"/>
                <w:szCs w:val="20"/>
              </w:rPr>
            </w:pPr>
            <w:r w:rsidRPr="5814E725" w:rsidR="26A3CF48">
              <w:rPr>
                <w:rFonts w:cs="Tahoma"/>
                <w:sz w:val="20"/>
                <w:szCs w:val="20"/>
              </w:rPr>
              <w:t>Amy Webster</w:t>
            </w:r>
          </w:p>
        </w:tc>
        <w:tc>
          <w:tcPr>
            <w:tcW w:w="1620" w:type="dxa"/>
            <w:tcMar/>
          </w:tcPr>
          <w:p w:rsidRPr="001A6697" w:rsidR="00442AE9" w:rsidP="5814E725" w:rsidRDefault="00442AE9" w14:paraId="528F74E3" w14:textId="031AABDC">
            <w:pPr>
              <w:pStyle w:val="TableText"/>
              <w:jc w:val="left"/>
              <w:rPr>
                <w:rFonts w:cs="Tahoma"/>
                <w:sz w:val="20"/>
                <w:szCs w:val="20"/>
              </w:rPr>
            </w:pPr>
            <w:r w:rsidRPr="5814E725" w:rsidR="26A3CF48">
              <w:rPr>
                <w:rFonts w:cs="Tahoma"/>
                <w:sz w:val="20"/>
                <w:szCs w:val="20"/>
              </w:rPr>
              <w:t>10/08/2021</w:t>
            </w:r>
          </w:p>
        </w:tc>
        <w:tc>
          <w:tcPr>
            <w:tcW w:w="4881" w:type="dxa"/>
            <w:tcMar/>
          </w:tcPr>
          <w:p w:rsidRPr="001A6697" w:rsidR="00442AE9" w:rsidP="5814E725" w:rsidRDefault="00442AE9" w14:paraId="648411E3" w14:textId="21B6E39B">
            <w:pPr>
              <w:pStyle w:val="TableText"/>
              <w:jc w:val="left"/>
              <w:rPr>
                <w:rFonts w:cs="Tahoma"/>
                <w:sz w:val="20"/>
                <w:szCs w:val="20"/>
              </w:rPr>
            </w:pPr>
            <w:r w:rsidRPr="5814E725" w:rsidR="26A3CF48">
              <w:rPr>
                <w:rFonts w:cs="Tahoma"/>
                <w:sz w:val="20"/>
                <w:szCs w:val="20"/>
              </w:rPr>
              <w:t xml:space="preserve">Updates </w:t>
            </w:r>
          </w:p>
        </w:tc>
      </w:tr>
      <w:tr w:rsidRPr="001A6697" w:rsidR="00441E17" w:rsidTr="5814E725" w14:paraId="6C4526CA" w14:textId="77777777">
        <w:trPr>
          <w:cantSplit/>
          <w:ins w:author="Helen Farnham" w:date="2015-04-07T11:00:00Z" w:id="1977812307"/>
        </w:trPr>
        <w:tc>
          <w:tcPr>
            <w:tcW w:w="701" w:type="dxa"/>
            <w:tcMar/>
          </w:tcPr>
          <w:p w:rsidRPr="001A6697" w:rsidR="00441E17" w:rsidP="5814E725" w:rsidRDefault="00441E17" w14:paraId="0E95FB61" w14:textId="2D9ED28D">
            <w:pPr>
              <w:pStyle w:val="TableText"/>
              <w:jc w:val="left"/>
              <w:rPr>
                <w:ins w:author="Helen Farnham" w:date="2015-04-07T11:00:00Z" w:id="616238760"/>
                <w:rFonts w:cs="Tahoma"/>
                <w:sz w:val="20"/>
                <w:szCs w:val="20"/>
              </w:rPr>
            </w:pPr>
            <w:r w:rsidRPr="5814E725" w:rsidR="26A3CF48">
              <w:rPr>
                <w:rFonts w:cs="Tahoma"/>
                <w:sz w:val="20"/>
                <w:szCs w:val="20"/>
              </w:rPr>
              <w:t>0.6</w:t>
            </w:r>
          </w:p>
        </w:tc>
        <w:tc>
          <w:tcPr>
            <w:tcW w:w="1655" w:type="dxa"/>
            <w:tcMar/>
          </w:tcPr>
          <w:p w:rsidRPr="001A6697" w:rsidR="00441E17" w:rsidP="5814E725" w:rsidRDefault="00441E17" w14:paraId="2AD9614D" w14:textId="73DD2EE7">
            <w:pPr>
              <w:pStyle w:val="TableText"/>
              <w:jc w:val="left"/>
              <w:rPr>
                <w:ins w:author="Helen Farnham" w:date="2015-04-07T11:00:00Z" w:id="1246125458"/>
                <w:rFonts w:cs="Tahoma"/>
                <w:sz w:val="20"/>
                <w:szCs w:val="20"/>
              </w:rPr>
            </w:pPr>
            <w:r w:rsidRPr="5814E725" w:rsidR="26A3CF48">
              <w:rPr>
                <w:rFonts w:cs="Tahoma"/>
                <w:sz w:val="20"/>
                <w:szCs w:val="20"/>
              </w:rPr>
              <w:t>Amy Webster</w:t>
            </w:r>
          </w:p>
        </w:tc>
        <w:tc>
          <w:tcPr>
            <w:tcW w:w="1620" w:type="dxa"/>
            <w:tcMar/>
          </w:tcPr>
          <w:p w:rsidRPr="001A6697" w:rsidR="00441E17" w:rsidP="5814E725" w:rsidRDefault="00441E17" w14:paraId="70768F20" w14:textId="7CD3145B">
            <w:pPr>
              <w:pStyle w:val="TableText"/>
              <w:jc w:val="left"/>
              <w:rPr>
                <w:ins w:author="Helen Farnham" w:date="2015-04-07T11:00:00Z" w:id="6129545"/>
                <w:rFonts w:cs="Tahoma"/>
                <w:sz w:val="20"/>
                <w:szCs w:val="20"/>
              </w:rPr>
            </w:pPr>
            <w:r w:rsidRPr="5814E725" w:rsidR="26A3CF48">
              <w:rPr>
                <w:rFonts w:cs="Tahoma"/>
                <w:sz w:val="20"/>
                <w:szCs w:val="20"/>
              </w:rPr>
              <w:t>11/08/2021</w:t>
            </w:r>
          </w:p>
        </w:tc>
        <w:tc>
          <w:tcPr>
            <w:tcW w:w="4881" w:type="dxa"/>
            <w:tcMar/>
          </w:tcPr>
          <w:p w:rsidRPr="001A6697" w:rsidR="00441E17" w:rsidP="5814E725" w:rsidRDefault="00441E17" w14:paraId="7EFA8820" w14:textId="4AC47D5C">
            <w:pPr>
              <w:pStyle w:val="TableText"/>
              <w:jc w:val="left"/>
              <w:rPr>
                <w:ins w:author="Helen Farnham" w:date="2015-04-07T11:00:00Z" w:id="1011902806"/>
                <w:rFonts w:cs="Tahoma"/>
                <w:sz w:val="20"/>
                <w:szCs w:val="20"/>
              </w:rPr>
            </w:pPr>
            <w:r w:rsidRPr="5814E725" w:rsidR="26A3CF48">
              <w:rPr>
                <w:rFonts w:cs="Tahoma"/>
                <w:sz w:val="20"/>
                <w:szCs w:val="20"/>
              </w:rPr>
              <w:t>Updates</w:t>
            </w:r>
          </w:p>
        </w:tc>
      </w:tr>
      <w:tr w:rsidR="5814E725" w:rsidTr="5814E725" w14:paraId="2BFD4335">
        <w:trPr>
          <w:cantSplit/>
        </w:trPr>
        <w:tc>
          <w:tcPr>
            <w:tcW w:w="701" w:type="dxa"/>
            <w:tcMar/>
          </w:tcPr>
          <w:p w:rsidR="26A3CF48" w:rsidP="5814E725" w:rsidRDefault="26A3CF48" w14:paraId="34EABDAC" w14:textId="297D8F21">
            <w:pPr>
              <w:pStyle w:val="TableText"/>
              <w:jc w:val="left"/>
              <w:rPr>
                <w:rFonts w:cs="Tahoma"/>
                <w:sz w:val="20"/>
                <w:szCs w:val="20"/>
              </w:rPr>
            </w:pPr>
            <w:r w:rsidRPr="5814E725" w:rsidR="26A3CF48">
              <w:rPr>
                <w:rFonts w:cs="Tahoma"/>
                <w:sz w:val="20"/>
                <w:szCs w:val="20"/>
              </w:rPr>
              <w:t>0.7</w:t>
            </w:r>
          </w:p>
        </w:tc>
        <w:tc>
          <w:tcPr>
            <w:tcW w:w="1655" w:type="dxa"/>
            <w:tcMar/>
          </w:tcPr>
          <w:p w:rsidR="26A3CF48" w:rsidP="5814E725" w:rsidRDefault="26A3CF48" w14:paraId="3B442303" w14:textId="3FF0876C">
            <w:pPr>
              <w:pStyle w:val="TableText"/>
              <w:jc w:val="left"/>
              <w:rPr>
                <w:rFonts w:cs="Tahoma"/>
                <w:sz w:val="20"/>
                <w:szCs w:val="20"/>
              </w:rPr>
            </w:pPr>
            <w:r w:rsidRPr="5814E725" w:rsidR="26A3CF48">
              <w:rPr>
                <w:rFonts w:cs="Tahoma"/>
                <w:sz w:val="20"/>
                <w:szCs w:val="20"/>
              </w:rPr>
              <w:t>Stefano Piras</w:t>
            </w:r>
          </w:p>
        </w:tc>
        <w:tc>
          <w:tcPr>
            <w:tcW w:w="1620" w:type="dxa"/>
            <w:tcMar/>
          </w:tcPr>
          <w:p w:rsidR="26A3CF48" w:rsidP="5814E725" w:rsidRDefault="26A3CF48" w14:paraId="5134758B" w14:textId="48F86526">
            <w:pPr>
              <w:pStyle w:val="TableText"/>
              <w:jc w:val="left"/>
              <w:rPr>
                <w:rFonts w:cs="Tahoma"/>
                <w:sz w:val="20"/>
                <w:szCs w:val="20"/>
              </w:rPr>
            </w:pPr>
            <w:r w:rsidRPr="5814E725" w:rsidR="26A3CF48">
              <w:rPr>
                <w:rFonts w:cs="Tahoma"/>
                <w:sz w:val="20"/>
                <w:szCs w:val="20"/>
              </w:rPr>
              <w:t>11/08/2021</w:t>
            </w:r>
          </w:p>
        </w:tc>
        <w:tc>
          <w:tcPr>
            <w:tcW w:w="4881" w:type="dxa"/>
            <w:tcMar/>
          </w:tcPr>
          <w:p w:rsidR="26A3CF48" w:rsidP="5814E725" w:rsidRDefault="26A3CF48" w14:paraId="62546ACE" w14:textId="17477E43">
            <w:pPr>
              <w:pStyle w:val="TableText"/>
              <w:jc w:val="left"/>
              <w:rPr>
                <w:rFonts w:cs="Tahoma"/>
                <w:sz w:val="20"/>
                <w:szCs w:val="20"/>
              </w:rPr>
            </w:pPr>
            <w:r w:rsidRPr="5814E725" w:rsidR="26A3CF48">
              <w:rPr>
                <w:rFonts w:cs="Tahoma"/>
                <w:sz w:val="20"/>
                <w:szCs w:val="20"/>
              </w:rPr>
              <w:t>Updates</w:t>
            </w:r>
          </w:p>
        </w:tc>
      </w:tr>
      <w:tr w:rsidR="5814E725" w:rsidTr="5814E725" w14:paraId="3B824210">
        <w:trPr>
          <w:cantSplit/>
        </w:trPr>
        <w:tc>
          <w:tcPr>
            <w:tcW w:w="701" w:type="dxa"/>
            <w:tcMar/>
          </w:tcPr>
          <w:p w:rsidR="26A3CF48" w:rsidP="5814E725" w:rsidRDefault="26A3CF48" w14:paraId="159243D3" w14:textId="4E2E6828">
            <w:pPr>
              <w:pStyle w:val="TableText"/>
              <w:jc w:val="left"/>
              <w:rPr>
                <w:rFonts w:cs="Tahoma"/>
                <w:sz w:val="20"/>
                <w:szCs w:val="20"/>
              </w:rPr>
            </w:pPr>
            <w:r w:rsidRPr="5814E725" w:rsidR="26A3CF48">
              <w:rPr>
                <w:rFonts w:cs="Tahoma"/>
                <w:sz w:val="20"/>
                <w:szCs w:val="20"/>
              </w:rPr>
              <w:t>0.8</w:t>
            </w:r>
          </w:p>
        </w:tc>
        <w:tc>
          <w:tcPr>
            <w:tcW w:w="1655" w:type="dxa"/>
            <w:tcMar/>
          </w:tcPr>
          <w:p w:rsidR="26A3CF48" w:rsidP="5814E725" w:rsidRDefault="26A3CF48" w14:paraId="4C455727" w14:textId="3D559A48">
            <w:pPr>
              <w:pStyle w:val="TableText"/>
              <w:jc w:val="left"/>
              <w:rPr>
                <w:rFonts w:cs="Tahoma"/>
                <w:sz w:val="20"/>
                <w:szCs w:val="20"/>
              </w:rPr>
            </w:pPr>
            <w:r w:rsidRPr="5814E725" w:rsidR="26A3CF48">
              <w:rPr>
                <w:rFonts w:cs="Tahoma"/>
                <w:sz w:val="20"/>
                <w:szCs w:val="20"/>
              </w:rPr>
              <w:t>Sean Healy</w:t>
            </w:r>
          </w:p>
        </w:tc>
        <w:tc>
          <w:tcPr>
            <w:tcW w:w="1620" w:type="dxa"/>
            <w:tcMar/>
          </w:tcPr>
          <w:p w:rsidR="26A3CF48" w:rsidP="5814E725" w:rsidRDefault="26A3CF48" w14:paraId="367C3DAF" w14:textId="374B4619">
            <w:pPr>
              <w:pStyle w:val="TableText"/>
              <w:jc w:val="left"/>
              <w:rPr>
                <w:rFonts w:cs="Tahoma"/>
                <w:sz w:val="20"/>
                <w:szCs w:val="20"/>
              </w:rPr>
            </w:pPr>
            <w:r w:rsidRPr="5814E725" w:rsidR="26A3CF48">
              <w:rPr>
                <w:rFonts w:cs="Tahoma"/>
                <w:sz w:val="20"/>
                <w:szCs w:val="20"/>
              </w:rPr>
              <w:t>11/08/2021</w:t>
            </w:r>
          </w:p>
        </w:tc>
        <w:tc>
          <w:tcPr>
            <w:tcW w:w="4881" w:type="dxa"/>
            <w:tcMar/>
          </w:tcPr>
          <w:p w:rsidR="26A3CF48" w:rsidP="5814E725" w:rsidRDefault="26A3CF48" w14:paraId="4E28AA74" w14:textId="6E4C27E1">
            <w:pPr>
              <w:pStyle w:val="TableText"/>
              <w:jc w:val="left"/>
              <w:rPr>
                <w:rFonts w:cs="Tahoma"/>
                <w:sz w:val="20"/>
                <w:szCs w:val="20"/>
              </w:rPr>
            </w:pPr>
            <w:r w:rsidRPr="5814E725" w:rsidR="26A3CF48">
              <w:rPr>
                <w:rFonts w:cs="Tahoma"/>
                <w:sz w:val="20"/>
                <w:szCs w:val="20"/>
              </w:rPr>
              <w:t>Updates</w:t>
            </w:r>
          </w:p>
        </w:tc>
      </w:tr>
    </w:tbl>
    <w:p w:rsidRPr="001A6697" w:rsidR="001C11C6" w:rsidP="00DA4B2C" w:rsidRDefault="00441A85" w14:paraId="33EDF444" w14:textId="77777777">
      <w:pPr>
        <w:pStyle w:val="Heading3"/>
        <w:ind w:left="0"/>
        <w:rPr>
          <w:rFonts w:cs="Tahoma"/>
          <w:sz w:val="20"/>
        </w:rPr>
      </w:pPr>
      <w:bookmarkStart w:name="_Toc80113627" w:id="9"/>
      <w:r w:rsidRPr="001A6697">
        <w:rPr>
          <w:rFonts w:cs="Tahoma"/>
          <w:sz w:val="20"/>
        </w:rPr>
        <w:t>Distribution List</w:t>
      </w:r>
      <w:bookmarkEnd w:id="9"/>
    </w:p>
    <w:tbl>
      <w:tblPr>
        <w:tblW w:w="8860"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3196"/>
        <w:gridCol w:w="3631"/>
        <w:gridCol w:w="2033"/>
      </w:tblGrid>
      <w:tr w:rsidRPr="001A6697" w:rsidR="00441A85" w:rsidTr="6FE27AC4" w14:paraId="4E004E1F" w14:textId="77777777">
        <w:trPr>
          <w:cantSplit/>
          <w:trHeight w:val="383"/>
          <w:tblHeader/>
        </w:trPr>
        <w:tc>
          <w:tcPr>
            <w:tcW w:w="3196" w:type="dxa"/>
            <w:shd w:val="clear" w:color="auto" w:fill="000080"/>
            <w:tcMar/>
          </w:tcPr>
          <w:p w:rsidRPr="001A6697" w:rsidR="00441A85" w:rsidP="00826EA0" w:rsidRDefault="00441A85" w14:paraId="4AC0A94C" w14:textId="77777777">
            <w:pPr>
              <w:pStyle w:val="TableHeading"/>
              <w:rPr>
                <w:rFonts w:cs="Tahoma"/>
                <w:sz w:val="20"/>
              </w:rPr>
            </w:pPr>
            <w:r w:rsidRPr="001A6697">
              <w:rPr>
                <w:rFonts w:cs="Tahoma"/>
                <w:sz w:val="20"/>
              </w:rPr>
              <w:t>Recipient</w:t>
            </w:r>
          </w:p>
        </w:tc>
        <w:tc>
          <w:tcPr>
            <w:tcW w:w="3631" w:type="dxa"/>
            <w:shd w:val="clear" w:color="auto" w:fill="000080"/>
            <w:tcMar/>
          </w:tcPr>
          <w:p w:rsidRPr="001A6697" w:rsidR="00441A85" w:rsidP="00826EA0" w:rsidRDefault="00441A85" w14:paraId="5C2BA538" w14:textId="77777777">
            <w:pPr>
              <w:pStyle w:val="TableHeading"/>
              <w:rPr>
                <w:rFonts w:cs="Tahoma"/>
                <w:sz w:val="20"/>
              </w:rPr>
            </w:pPr>
            <w:r w:rsidRPr="001A6697">
              <w:rPr>
                <w:rFonts w:cs="Tahoma"/>
                <w:sz w:val="20"/>
              </w:rPr>
              <w:t xml:space="preserve">Role </w:t>
            </w:r>
          </w:p>
        </w:tc>
        <w:tc>
          <w:tcPr>
            <w:tcW w:w="2033" w:type="dxa"/>
            <w:shd w:val="clear" w:color="auto" w:fill="000080"/>
            <w:tcMar/>
          </w:tcPr>
          <w:p w:rsidRPr="001A6697" w:rsidR="00441A85" w:rsidP="00826EA0" w:rsidRDefault="00441A85" w14:paraId="116E42AB" w14:textId="77777777">
            <w:pPr>
              <w:pStyle w:val="TableHeading"/>
              <w:rPr>
                <w:rFonts w:cs="Tahoma"/>
                <w:sz w:val="20"/>
              </w:rPr>
            </w:pPr>
            <w:r w:rsidRPr="001A6697">
              <w:rPr>
                <w:rFonts w:cs="Tahoma"/>
                <w:sz w:val="20"/>
              </w:rPr>
              <w:t>Company</w:t>
            </w:r>
          </w:p>
        </w:tc>
      </w:tr>
      <w:tr w:rsidRPr="001A6697" w:rsidR="00BF5063" w:rsidTr="6FE27AC4" w14:paraId="73D21B30" w14:textId="77777777">
        <w:trPr>
          <w:cantSplit/>
          <w:trHeight w:val="287"/>
        </w:trPr>
        <w:tc>
          <w:tcPr>
            <w:tcW w:w="3196" w:type="dxa"/>
            <w:tcMar/>
          </w:tcPr>
          <w:p w:rsidRPr="001A6697" w:rsidR="00BF5063" w:rsidP="00943E1D" w:rsidRDefault="00B00C97" w14:paraId="7CC1D758" w14:textId="7D672102">
            <w:pPr>
              <w:pStyle w:val="TableText"/>
              <w:rPr>
                <w:rFonts w:cs="Tahoma"/>
                <w:sz w:val="20"/>
              </w:rPr>
            </w:pPr>
            <w:r w:rsidRPr="001A6697">
              <w:rPr>
                <w:rFonts w:cs="Tahoma"/>
                <w:sz w:val="20"/>
              </w:rPr>
              <w:t>Sean Healy</w:t>
            </w:r>
          </w:p>
        </w:tc>
        <w:tc>
          <w:tcPr>
            <w:tcW w:w="3631" w:type="dxa"/>
            <w:tcMar/>
          </w:tcPr>
          <w:p w:rsidRPr="001A6697" w:rsidR="00BF5063" w:rsidP="00943E1D" w:rsidRDefault="00C30F82" w14:paraId="336F543D" w14:textId="77777777">
            <w:pPr>
              <w:pStyle w:val="TableText"/>
              <w:rPr>
                <w:rFonts w:cs="Tahoma"/>
                <w:sz w:val="20"/>
              </w:rPr>
            </w:pPr>
            <w:r w:rsidRPr="001A6697">
              <w:rPr>
                <w:rFonts w:cs="Tahoma"/>
                <w:sz w:val="20"/>
              </w:rPr>
              <w:t>Business Analyst</w:t>
            </w:r>
          </w:p>
        </w:tc>
        <w:tc>
          <w:tcPr>
            <w:tcW w:w="2033" w:type="dxa"/>
            <w:tcMar/>
          </w:tcPr>
          <w:p w:rsidRPr="001A6697" w:rsidR="00BF5063" w:rsidP="00943E1D" w:rsidRDefault="00B00C97" w14:paraId="50FF7902" w14:textId="6488321A">
            <w:pPr>
              <w:rPr>
                <w:rFonts w:cs="Tahoma"/>
                <w:szCs w:val="20"/>
              </w:rPr>
            </w:pPr>
            <w:r w:rsidRPr="001A6697">
              <w:rPr>
                <w:rFonts w:cs="Tahoma"/>
                <w:szCs w:val="20"/>
              </w:rPr>
              <w:t>SAS Recruitment</w:t>
            </w:r>
          </w:p>
        </w:tc>
      </w:tr>
      <w:tr w:rsidRPr="001A6697" w:rsidR="00857135" w:rsidTr="6FE27AC4" w14:paraId="57B65C1F" w14:textId="77777777">
        <w:trPr>
          <w:cantSplit/>
          <w:trHeight w:val="287"/>
        </w:trPr>
        <w:tc>
          <w:tcPr>
            <w:tcW w:w="3196" w:type="dxa"/>
            <w:tcMar/>
          </w:tcPr>
          <w:p w:rsidRPr="001A6697" w:rsidR="00857135" w:rsidP="00943E1D" w:rsidRDefault="00857135" w14:paraId="5E69FBFE" w14:textId="57F6FE30">
            <w:pPr>
              <w:pStyle w:val="TableText"/>
              <w:rPr>
                <w:rFonts w:cs="Tahoma"/>
                <w:sz w:val="20"/>
              </w:rPr>
            </w:pPr>
          </w:p>
        </w:tc>
        <w:tc>
          <w:tcPr>
            <w:tcW w:w="3631" w:type="dxa"/>
            <w:tcMar/>
          </w:tcPr>
          <w:p w:rsidRPr="001A6697" w:rsidR="00857135" w:rsidP="00943E1D" w:rsidRDefault="00C30F82" w14:paraId="22F52D58" w14:textId="77777777">
            <w:pPr>
              <w:pStyle w:val="TableText"/>
              <w:rPr>
                <w:rFonts w:cs="Tahoma"/>
                <w:sz w:val="20"/>
              </w:rPr>
            </w:pPr>
            <w:r w:rsidRPr="001A6697">
              <w:rPr>
                <w:rFonts w:cs="Tahoma"/>
                <w:sz w:val="20"/>
              </w:rPr>
              <w:t>Business Analyst</w:t>
            </w:r>
          </w:p>
        </w:tc>
        <w:tc>
          <w:tcPr>
            <w:tcW w:w="2033" w:type="dxa"/>
            <w:tcMar/>
          </w:tcPr>
          <w:p w:rsidRPr="001A6697" w:rsidR="00857135" w:rsidP="00943E1D" w:rsidRDefault="00857135" w14:paraId="32D95C4A" w14:textId="2072237C">
            <w:pPr>
              <w:rPr>
                <w:rFonts w:cs="Tahoma"/>
                <w:szCs w:val="20"/>
              </w:rPr>
            </w:pPr>
          </w:p>
        </w:tc>
      </w:tr>
      <w:tr w:rsidRPr="001A6697" w:rsidR="007F4F8E" w:rsidTr="6FE27AC4" w14:paraId="321DB5C8" w14:textId="77777777">
        <w:trPr>
          <w:cantSplit/>
          <w:trHeight w:val="287"/>
        </w:trPr>
        <w:tc>
          <w:tcPr>
            <w:tcW w:w="3196" w:type="dxa"/>
            <w:tcMar/>
          </w:tcPr>
          <w:p w:rsidRPr="001A6697" w:rsidR="007F4F8E" w:rsidP="00943E1D" w:rsidRDefault="007F4F8E" w14:paraId="09F8F7EB" w14:textId="3982631C">
            <w:pPr>
              <w:pStyle w:val="TableText"/>
              <w:rPr>
                <w:rFonts w:cs="Tahoma"/>
                <w:sz w:val="20"/>
              </w:rPr>
            </w:pPr>
          </w:p>
        </w:tc>
        <w:tc>
          <w:tcPr>
            <w:tcW w:w="3631" w:type="dxa"/>
            <w:tcMar/>
          </w:tcPr>
          <w:p w:rsidRPr="001A6697" w:rsidR="007F4F8E" w:rsidP="00943E1D" w:rsidRDefault="00C30F82" w14:paraId="2F4BA001" w14:textId="77777777">
            <w:pPr>
              <w:pStyle w:val="TableText"/>
              <w:rPr>
                <w:rFonts w:cs="Tahoma"/>
                <w:sz w:val="20"/>
              </w:rPr>
            </w:pPr>
            <w:r w:rsidRPr="001A6697">
              <w:rPr>
                <w:rFonts w:cs="Tahoma"/>
                <w:sz w:val="20"/>
              </w:rPr>
              <w:t>Operational Project Lead</w:t>
            </w:r>
          </w:p>
        </w:tc>
        <w:tc>
          <w:tcPr>
            <w:tcW w:w="2033" w:type="dxa"/>
            <w:tcMar/>
          </w:tcPr>
          <w:p w:rsidRPr="001A6697" w:rsidR="007F4F8E" w:rsidP="00943E1D" w:rsidRDefault="007F4F8E" w14:paraId="03461198" w14:textId="55C8066A">
            <w:pPr>
              <w:rPr>
                <w:rFonts w:cs="Tahoma"/>
                <w:szCs w:val="20"/>
              </w:rPr>
            </w:pPr>
          </w:p>
        </w:tc>
      </w:tr>
      <w:tr w:rsidRPr="001A6697" w:rsidR="007F4F8E" w:rsidTr="6FE27AC4" w14:paraId="14D1FAD3" w14:textId="77777777">
        <w:trPr>
          <w:cantSplit/>
          <w:trHeight w:val="264"/>
        </w:trPr>
        <w:tc>
          <w:tcPr>
            <w:tcW w:w="3196" w:type="dxa"/>
            <w:tcMar/>
          </w:tcPr>
          <w:p w:rsidRPr="001A6697" w:rsidR="007F4F8E" w:rsidP="00943E1D" w:rsidRDefault="007F4F8E" w14:paraId="38D39107" w14:textId="5A2103AF">
            <w:pPr>
              <w:pStyle w:val="TableText"/>
              <w:rPr>
                <w:rFonts w:cs="Tahoma"/>
                <w:sz w:val="20"/>
              </w:rPr>
            </w:pPr>
          </w:p>
        </w:tc>
        <w:tc>
          <w:tcPr>
            <w:tcW w:w="3631" w:type="dxa"/>
            <w:tcMar/>
          </w:tcPr>
          <w:p w:rsidRPr="001A6697" w:rsidR="007F4F8E" w:rsidP="00943E1D" w:rsidRDefault="00C30F82" w14:paraId="276F7C15" w14:textId="77777777">
            <w:pPr>
              <w:pStyle w:val="TableText"/>
              <w:rPr>
                <w:rFonts w:cs="Tahoma"/>
                <w:sz w:val="20"/>
              </w:rPr>
            </w:pPr>
            <w:r w:rsidRPr="001A6697">
              <w:rPr>
                <w:rFonts w:cs="Tahoma"/>
                <w:sz w:val="20"/>
              </w:rPr>
              <w:t>Head of Business Architecture</w:t>
            </w:r>
          </w:p>
        </w:tc>
        <w:tc>
          <w:tcPr>
            <w:tcW w:w="2033" w:type="dxa"/>
            <w:tcMar/>
          </w:tcPr>
          <w:p w:rsidRPr="001A6697" w:rsidR="007F4F8E" w:rsidP="00943E1D" w:rsidRDefault="007F4F8E" w14:paraId="7AF7F07E" w14:textId="75AAFD73">
            <w:pPr>
              <w:rPr>
                <w:rFonts w:cs="Tahoma"/>
                <w:szCs w:val="20"/>
              </w:rPr>
            </w:pPr>
          </w:p>
        </w:tc>
      </w:tr>
      <w:tr w:rsidRPr="001A6697" w:rsidR="003A0435" w:rsidTr="6FE27AC4" w14:paraId="57C53D42" w14:textId="77777777">
        <w:trPr>
          <w:cantSplit/>
          <w:trHeight w:val="287"/>
        </w:trPr>
        <w:tc>
          <w:tcPr>
            <w:tcW w:w="3196" w:type="dxa"/>
            <w:tcMar/>
          </w:tcPr>
          <w:p w:rsidRPr="001A6697" w:rsidR="003A0435" w:rsidP="00826EA0" w:rsidRDefault="003A0435" w14:paraId="56903D9A" w14:textId="3F973A99">
            <w:pPr>
              <w:pStyle w:val="TableText"/>
              <w:rPr>
                <w:rFonts w:cs="Tahoma"/>
                <w:sz w:val="20"/>
              </w:rPr>
            </w:pPr>
          </w:p>
        </w:tc>
        <w:tc>
          <w:tcPr>
            <w:tcW w:w="3631" w:type="dxa"/>
            <w:tcMar/>
          </w:tcPr>
          <w:p w:rsidRPr="001A6697" w:rsidR="003A0435" w:rsidP="00826EA0" w:rsidRDefault="00C30F82" w14:paraId="76982BB0" w14:textId="77777777">
            <w:pPr>
              <w:pStyle w:val="TableText"/>
              <w:rPr>
                <w:rFonts w:cs="Tahoma"/>
                <w:sz w:val="20"/>
              </w:rPr>
            </w:pPr>
            <w:r w:rsidRPr="001A6697">
              <w:rPr>
                <w:rFonts w:cs="Tahoma"/>
                <w:sz w:val="20"/>
              </w:rPr>
              <w:t>Functional Architect</w:t>
            </w:r>
          </w:p>
        </w:tc>
        <w:tc>
          <w:tcPr>
            <w:tcW w:w="2033" w:type="dxa"/>
            <w:tcMar/>
          </w:tcPr>
          <w:p w:rsidRPr="001A6697" w:rsidR="003A0435" w:rsidRDefault="003A0435" w14:paraId="46D0EA9C" w14:textId="3BCA2907">
            <w:pPr>
              <w:rPr>
                <w:rFonts w:cs="Tahoma"/>
                <w:szCs w:val="20"/>
              </w:rPr>
            </w:pPr>
          </w:p>
        </w:tc>
      </w:tr>
      <w:tr w:rsidRPr="001A6697" w:rsidR="003A0435" w:rsidTr="6FE27AC4" w14:paraId="7FDBD455" w14:textId="77777777">
        <w:trPr>
          <w:cantSplit/>
          <w:trHeight w:val="287"/>
        </w:trPr>
        <w:tc>
          <w:tcPr>
            <w:tcW w:w="3196" w:type="dxa"/>
            <w:tcMar/>
          </w:tcPr>
          <w:p w:rsidRPr="001A6697" w:rsidR="003A0435" w:rsidP="00826EA0" w:rsidRDefault="003A0435" w14:paraId="44CBFDF8" w14:textId="27AFDA3F">
            <w:pPr>
              <w:pStyle w:val="TableText"/>
              <w:rPr>
                <w:rFonts w:cs="Tahoma"/>
                <w:sz w:val="20"/>
              </w:rPr>
            </w:pPr>
          </w:p>
        </w:tc>
        <w:tc>
          <w:tcPr>
            <w:tcW w:w="3631" w:type="dxa"/>
            <w:tcMar/>
          </w:tcPr>
          <w:p w:rsidRPr="001A6697" w:rsidR="003A0435" w:rsidP="00826EA0" w:rsidRDefault="00C30F82" w14:paraId="60DAE9A2" w14:textId="77777777">
            <w:pPr>
              <w:pStyle w:val="TableText"/>
              <w:rPr>
                <w:rFonts w:cs="Tahoma"/>
                <w:sz w:val="20"/>
              </w:rPr>
            </w:pPr>
            <w:r w:rsidRPr="001A6697">
              <w:rPr>
                <w:rFonts w:cs="Tahoma"/>
                <w:sz w:val="20"/>
              </w:rPr>
              <w:t>Functional Architect</w:t>
            </w:r>
          </w:p>
        </w:tc>
        <w:tc>
          <w:tcPr>
            <w:tcW w:w="2033" w:type="dxa"/>
            <w:tcMar/>
          </w:tcPr>
          <w:p w:rsidRPr="001A6697" w:rsidR="003A0435" w:rsidRDefault="003A0435" w14:paraId="4941E430" w14:textId="5594BBF2">
            <w:pPr>
              <w:rPr>
                <w:rFonts w:cs="Tahoma"/>
                <w:szCs w:val="20"/>
              </w:rPr>
            </w:pPr>
          </w:p>
        </w:tc>
      </w:tr>
      <w:tr w:rsidRPr="001A6697" w:rsidR="003A0435" w:rsidTr="6FE27AC4" w14:paraId="665054CA" w14:textId="77777777">
        <w:trPr>
          <w:cantSplit/>
          <w:trHeight w:val="287"/>
        </w:trPr>
        <w:tc>
          <w:tcPr>
            <w:tcW w:w="3196" w:type="dxa"/>
            <w:tcMar/>
          </w:tcPr>
          <w:p w:rsidRPr="001A6697" w:rsidR="003A0435" w:rsidP="00826EA0" w:rsidRDefault="003A0435" w14:paraId="2F6DCB59" w14:textId="2054747C">
            <w:pPr>
              <w:pStyle w:val="TableText"/>
              <w:rPr>
                <w:rFonts w:cs="Tahoma"/>
                <w:sz w:val="20"/>
              </w:rPr>
            </w:pPr>
          </w:p>
        </w:tc>
        <w:tc>
          <w:tcPr>
            <w:tcW w:w="3631" w:type="dxa"/>
            <w:tcMar/>
          </w:tcPr>
          <w:p w:rsidRPr="001A6697" w:rsidR="003A0435" w:rsidP="00826EA0" w:rsidRDefault="00C30F82" w14:paraId="221EE296" w14:textId="77777777">
            <w:pPr>
              <w:pStyle w:val="TableText"/>
              <w:rPr>
                <w:rFonts w:cs="Tahoma"/>
                <w:sz w:val="20"/>
              </w:rPr>
            </w:pPr>
            <w:r w:rsidRPr="001A6697">
              <w:rPr>
                <w:rFonts w:cs="Tahoma"/>
                <w:sz w:val="20"/>
              </w:rPr>
              <w:t>QA Specialist</w:t>
            </w:r>
          </w:p>
        </w:tc>
        <w:tc>
          <w:tcPr>
            <w:tcW w:w="2033" w:type="dxa"/>
            <w:tcMar/>
          </w:tcPr>
          <w:p w:rsidRPr="001A6697" w:rsidR="003A0435" w:rsidRDefault="003A0435" w14:paraId="15E75263" w14:textId="45FB1AEA">
            <w:pPr>
              <w:rPr>
                <w:rFonts w:cs="Tahoma"/>
                <w:szCs w:val="20"/>
              </w:rPr>
            </w:pPr>
          </w:p>
        </w:tc>
      </w:tr>
      <w:tr w:rsidRPr="001A6697" w:rsidR="003A0435" w:rsidTr="6FE27AC4" w14:paraId="2F6A0998" w14:textId="77777777">
        <w:trPr>
          <w:cantSplit/>
          <w:trHeight w:val="287"/>
        </w:trPr>
        <w:tc>
          <w:tcPr>
            <w:tcW w:w="3196" w:type="dxa"/>
            <w:tcMar/>
          </w:tcPr>
          <w:p w:rsidRPr="001A6697" w:rsidR="003A0435" w:rsidP="00826EA0" w:rsidRDefault="003A0435" w14:paraId="32D1A565" w14:textId="63058B77">
            <w:pPr>
              <w:pStyle w:val="TableText"/>
              <w:rPr>
                <w:rFonts w:cs="Tahoma"/>
                <w:sz w:val="20"/>
              </w:rPr>
            </w:pPr>
          </w:p>
        </w:tc>
        <w:tc>
          <w:tcPr>
            <w:tcW w:w="3631" w:type="dxa"/>
            <w:tcMar/>
          </w:tcPr>
          <w:p w:rsidRPr="001A6697" w:rsidR="003A0435" w:rsidP="00826EA0" w:rsidRDefault="00C30F82" w14:paraId="2FC2EFA1" w14:textId="77777777">
            <w:pPr>
              <w:pStyle w:val="TableText"/>
              <w:rPr>
                <w:rFonts w:cs="Tahoma"/>
                <w:sz w:val="20"/>
              </w:rPr>
            </w:pPr>
            <w:r w:rsidRPr="001A6697">
              <w:rPr>
                <w:rFonts w:cs="Tahoma"/>
                <w:sz w:val="20"/>
              </w:rPr>
              <w:t>Development Manager</w:t>
            </w:r>
          </w:p>
        </w:tc>
        <w:tc>
          <w:tcPr>
            <w:tcW w:w="2033" w:type="dxa"/>
            <w:tcMar/>
          </w:tcPr>
          <w:p w:rsidRPr="001A6697" w:rsidR="003A0435" w:rsidRDefault="003A0435" w14:paraId="646FC874" w14:textId="4D446158">
            <w:pPr>
              <w:rPr>
                <w:rFonts w:cs="Tahoma"/>
                <w:szCs w:val="20"/>
              </w:rPr>
            </w:pPr>
          </w:p>
        </w:tc>
      </w:tr>
    </w:tbl>
    <w:p w:rsidRPr="001A6697" w:rsidR="00441A85" w:rsidP="003458AA" w:rsidRDefault="003458AA" w14:paraId="1B6997B7" w14:textId="6ED15DBD">
      <w:pPr>
        <w:pStyle w:val="Heading1"/>
        <w:jc w:val="left"/>
        <w:rPr>
          <w:rFonts w:cs="Tahoma"/>
          <w:szCs w:val="48"/>
        </w:rPr>
      </w:pPr>
      <w:r w:rsidRPr="001A6697">
        <w:rPr>
          <w:rFonts w:cs="Tahoma"/>
          <w:szCs w:val="48"/>
          <w:lang w:val="fi-FI"/>
        </w:rPr>
        <w:t xml:space="preserve">  </w:t>
      </w:r>
      <w:bookmarkStart w:name="_Toc80113628" w:id="10"/>
      <w:r w:rsidRPr="001A6697" w:rsidR="00441A85">
        <w:rPr>
          <w:rFonts w:cs="Tahoma"/>
          <w:szCs w:val="48"/>
        </w:rPr>
        <w:t>Introduction</w:t>
      </w:r>
      <w:bookmarkEnd w:id="10"/>
    </w:p>
    <w:p w:rsidRPr="001A6697" w:rsidR="00AE7A04" w:rsidP="6FE27AC4" w:rsidRDefault="00AE7A04" w14:paraId="73D87BA3" w14:textId="1595E24B">
      <w:pPr>
        <w:pStyle w:val="BodyText"/>
        <w:ind w:left="0"/>
        <w:jc w:val="both"/>
        <w:rPr>
          <w:rFonts w:cs="Tahoma"/>
          <w:sz w:val="20"/>
          <w:szCs w:val="20"/>
        </w:rPr>
      </w:pPr>
      <w:r w:rsidRPr="6FE27AC4" w:rsidR="0F17C94F">
        <w:rPr>
          <w:rFonts w:cs="Tahoma"/>
          <w:sz w:val="20"/>
          <w:szCs w:val="20"/>
        </w:rPr>
        <w:t xml:space="preserve">The purpose of this document is to outline the </w:t>
      </w:r>
      <w:r w:rsidRPr="6FE27AC4" w:rsidR="2BA68EC7">
        <w:rPr>
          <w:rFonts w:cs="Tahoma"/>
          <w:sz w:val="20"/>
          <w:szCs w:val="20"/>
        </w:rPr>
        <w:t>implementation</w:t>
      </w:r>
      <w:r w:rsidRPr="6FE27AC4" w:rsidR="0F17C94F">
        <w:rPr>
          <w:rFonts w:cs="Tahoma"/>
          <w:sz w:val="20"/>
          <w:szCs w:val="20"/>
        </w:rPr>
        <w:t xml:space="preserve">, </w:t>
      </w:r>
      <w:r w:rsidRPr="6FE27AC4" w:rsidR="2BA68EC7">
        <w:rPr>
          <w:rFonts w:cs="Tahoma"/>
          <w:sz w:val="20"/>
          <w:szCs w:val="20"/>
        </w:rPr>
        <w:t xml:space="preserve">building from the initial requirements document </w:t>
      </w:r>
      <w:r w:rsidRPr="6FE27AC4" w:rsidR="749FE9FA">
        <w:rPr>
          <w:rFonts w:cs="Tahoma"/>
          <w:sz w:val="20"/>
          <w:szCs w:val="20"/>
        </w:rPr>
        <w:t xml:space="preserve">of the </w:t>
      </w:r>
      <w:r w:rsidRPr="6FE27AC4" w:rsidR="5F186912">
        <w:rPr>
          <w:rFonts w:cs="Tahoma"/>
          <w:sz w:val="20"/>
          <w:szCs w:val="20"/>
        </w:rPr>
        <w:t xml:space="preserve">Enterprise System including Client Relationship Management tool with </w:t>
      </w:r>
      <w:r w:rsidRPr="6FE27AC4" w:rsidR="18EFD1E7">
        <w:rPr>
          <w:rFonts w:cs="Tahoma"/>
          <w:sz w:val="20"/>
          <w:szCs w:val="20"/>
        </w:rPr>
        <w:t>business intelligence and data analytics capabilities.</w:t>
      </w:r>
    </w:p>
    <w:p w:rsidRPr="001A6697" w:rsidR="005964AE" w:rsidP="6FE27AC4" w:rsidRDefault="005964AE" w14:paraId="3016C871" w14:textId="54822D6D">
      <w:pPr>
        <w:pStyle w:val="BodyText"/>
        <w:ind w:left="0"/>
        <w:jc w:val="both"/>
        <w:rPr>
          <w:rFonts w:cs="Tahoma"/>
          <w:sz w:val="20"/>
          <w:szCs w:val="20"/>
        </w:rPr>
      </w:pPr>
      <w:r w:rsidRPr="6FE27AC4" w:rsidR="77CCC10D">
        <w:rPr>
          <w:rFonts w:cs="Tahoma"/>
          <w:sz w:val="20"/>
          <w:szCs w:val="20"/>
        </w:rPr>
        <w:t>This document provide</w:t>
      </w:r>
      <w:r w:rsidRPr="6FE27AC4" w:rsidR="2BA68EC7">
        <w:rPr>
          <w:rFonts w:cs="Tahoma"/>
          <w:sz w:val="20"/>
          <w:szCs w:val="20"/>
        </w:rPr>
        <w:t>s</w:t>
      </w:r>
      <w:r w:rsidRPr="6FE27AC4" w:rsidR="77CCC10D">
        <w:rPr>
          <w:rFonts w:cs="Tahoma"/>
          <w:sz w:val="20"/>
          <w:szCs w:val="20"/>
        </w:rPr>
        <w:t xml:space="preserve"> a </w:t>
      </w:r>
      <w:r w:rsidRPr="6FE27AC4" w:rsidR="2BA68EC7">
        <w:rPr>
          <w:rFonts w:cs="Tahoma"/>
          <w:sz w:val="20"/>
          <w:szCs w:val="20"/>
        </w:rPr>
        <w:t xml:space="preserve">detailed report describing the development process, final architecture, process control features along with the operations and benefits of the solution. Detailed visuals will show the system in action and how the data management is fulfilled. Dashboards and reports supplied directly from the system will also be shown in this document. </w:t>
      </w:r>
      <w:r w:rsidRPr="6FE27AC4" w:rsidR="79FC01A0">
        <w:rPr>
          <w:rFonts w:cs="Tahoma"/>
          <w:sz w:val="20"/>
          <w:szCs w:val="20"/>
        </w:rPr>
        <w:t xml:space="preserve">The benefits to the company and employees will be outlined. </w:t>
      </w:r>
    </w:p>
    <w:p w:rsidRPr="001A6697" w:rsidR="00984965" w:rsidP="6FE27AC4" w:rsidRDefault="00984965" w14:paraId="54F637CA" w14:textId="2611CFE6">
      <w:pPr>
        <w:pStyle w:val="BodyText"/>
        <w:ind w:left="0"/>
        <w:jc w:val="both"/>
        <w:rPr>
          <w:rFonts w:cs="Tahoma"/>
          <w:sz w:val="20"/>
          <w:szCs w:val="20"/>
        </w:rPr>
      </w:pPr>
      <w:r w:rsidRPr="6FE27AC4" w:rsidR="2BA68EC7">
        <w:rPr>
          <w:rFonts w:cs="Tahoma"/>
          <w:sz w:val="20"/>
          <w:szCs w:val="20"/>
        </w:rPr>
        <w:t xml:space="preserve">A final section on the project </w:t>
      </w:r>
      <w:r w:rsidRPr="6FE27AC4" w:rsidR="12183B35">
        <w:rPr>
          <w:rFonts w:cs="Tahoma"/>
          <w:sz w:val="20"/>
          <w:szCs w:val="20"/>
        </w:rPr>
        <w:t>teamwork</w:t>
      </w:r>
      <w:r w:rsidRPr="6FE27AC4" w:rsidR="2BA68EC7">
        <w:rPr>
          <w:rFonts w:cs="Tahoma"/>
          <w:sz w:val="20"/>
          <w:szCs w:val="20"/>
        </w:rPr>
        <w:t xml:space="preserve"> will be included towards the end, discussing how we as a team worked together to come to this solution for the company at hand. </w:t>
      </w:r>
    </w:p>
    <w:p w:rsidRPr="00787D84" w:rsidR="00441A85" w:rsidP="002664D8" w:rsidRDefault="00441A85" w14:paraId="530C21F6" w14:textId="77777777">
      <w:pPr>
        <w:pStyle w:val="Heading2"/>
        <w:ind w:left="0"/>
        <w:rPr>
          <w:rFonts w:cs="Tahoma"/>
          <w:szCs w:val="32"/>
        </w:rPr>
      </w:pPr>
      <w:bookmarkStart w:name="_Toc80113629" w:id="11"/>
      <w:r w:rsidRPr="00787D84">
        <w:rPr>
          <w:rFonts w:cs="Tahoma"/>
          <w:szCs w:val="32"/>
        </w:rPr>
        <w:t>Audience</w:t>
      </w:r>
      <w:bookmarkEnd w:id="11"/>
    </w:p>
    <w:p w:rsidRPr="001A6697" w:rsidR="00621095" w:rsidP="6FE27AC4" w:rsidRDefault="00441A85" w14:paraId="3E23FA96" w14:textId="7CB3349C">
      <w:pPr>
        <w:pStyle w:val="BodyText"/>
        <w:ind w:left="0"/>
        <w:jc w:val="both"/>
        <w:rPr>
          <w:rFonts w:cs="Tahoma"/>
          <w:sz w:val="20"/>
          <w:szCs w:val="20"/>
        </w:rPr>
      </w:pPr>
      <w:bookmarkStart w:name="_Toc359234716" w:id="12"/>
      <w:r w:rsidRPr="6FE27AC4" w:rsidR="44AE7FE1">
        <w:rPr>
          <w:rFonts w:cs="Tahoma"/>
          <w:sz w:val="20"/>
          <w:szCs w:val="20"/>
        </w:rPr>
        <w:t xml:space="preserve">This document is written for review and signoff by those individuals who have been nominated as subject matter experts/sign off authorities for </w:t>
      </w:r>
      <w:r w:rsidRPr="6FE27AC4" w:rsidR="57CEE648">
        <w:rPr>
          <w:rFonts w:cs="Tahoma"/>
          <w:sz w:val="20"/>
          <w:szCs w:val="20"/>
        </w:rPr>
        <w:t>Business Intelligence and Business Analytics</w:t>
      </w:r>
      <w:r w:rsidRPr="6FE27AC4" w:rsidR="0EE40644">
        <w:rPr>
          <w:rFonts w:cs="Tahoma"/>
          <w:sz w:val="20"/>
          <w:szCs w:val="20"/>
        </w:rPr>
        <w:t xml:space="preserve"> a</w:t>
      </w:r>
      <w:r w:rsidRPr="6FE27AC4" w:rsidR="690BE28C">
        <w:rPr>
          <w:rFonts w:cs="Tahoma"/>
          <w:sz w:val="20"/>
          <w:szCs w:val="20"/>
        </w:rPr>
        <w:t xml:space="preserve">s a complete list of </w:t>
      </w:r>
      <w:r w:rsidRPr="6FE27AC4" w:rsidR="6079DA20">
        <w:rPr>
          <w:rFonts w:cs="Tahoma"/>
          <w:sz w:val="20"/>
          <w:szCs w:val="20"/>
        </w:rPr>
        <w:t xml:space="preserve">business </w:t>
      </w:r>
      <w:r w:rsidRPr="6FE27AC4" w:rsidR="44AE7FE1">
        <w:rPr>
          <w:rFonts w:cs="Tahoma"/>
          <w:sz w:val="20"/>
          <w:szCs w:val="20"/>
        </w:rPr>
        <w:t>requirements</w:t>
      </w:r>
      <w:r w:rsidRPr="6FE27AC4" w:rsidR="690BE28C">
        <w:rPr>
          <w:rFonts w:cs="Tahoma"/>
          <w:sz w:val="20"/>
          <w:szCs w:val="20"/>
        </w:rPr>
        <w:t xml:space="preserve"> for the </w:t>
      </w:r>
      <w:r w:rsidRPr="6FE27AC4" w:rsidR="6079DA20">
        <w:rPr>
          <w:rFonts w:cs="Tahoma"/>
          <w:sz w:val="20"/>
          <w:szCs w:val="20"/>
        </w:rPr>
        <w:t>in</w:t>
      </w:r>
      <w:r w:rsidRPr="6FE27AC4" w:rsidR="04A5AC81">
        <w:rPr>
          <w:rFonts w:cs="Tahoma"/>
          <w:sz w:val="20"/>
          <w:szCs w:val="20"/>
        </w:rPr>
        <w:t>-</w:t>
      </w:r>
      <w:r w:rsidRPr="6FE27AC4" w:rsidR="6079DA20">
        <w:rPr>
          <w:rFonts w:cs="Tahoma"/>
          <w:sz w:val="20"/>
          <w:szCs w:val="20"/>
        </w:rPr>
        <w:t xml:space="preserve">scope </w:t>
      </w:r>
      <w:r w:rsidRPr="6FE27AC4" w:rsidR="690BE28C">
        <w:rPr>
          <w:rFonts w:cs="Tahoma"/>
          <w:sz w:val="20"/>
          <w:szCs w:val="20"/>
        </w:rPr>
        <w:t>subject matter</w:t>
      </w:r>
      <w:r w:rsidRPr="6FE27AC4" w:rsidR="44AE7FE1">
        <w:rPr>
          <w:rFonts w:cs="Tahoma"/>
          <w:sz w:val="20"/>
          <w:szCs w:val="20"/>
        </w:rPr>
        <w:t>.</w:t>
      </w:r>
      <w:bookmarkEnd w:id="12"/>
    </w:p>
    <w:p w:rsidRPr="001A6697" w:rsidR="00916AD0" w:rsidP="00916AD0" w:rsidRDefault="001A6697" w14:paraId="61B2E78C" w14:textId="1717E952">
      <w:pPr>
        <w:pStyle w:val="Heading1"/>
        <w:jc w:val="left"/>
        <w:rPr>
          <w:rFonts w:cs="Tahoma"/>
          <w:szCs w:val="48"/>
        </w:rPr>
      </w:pPr>
      <w:bookmarkStart w:name="_Toc359234719" w:id="13"/>
      <w:bookmarkStart w:name="_Toc80113630" w:id="14"/>
      <w:bookmarkEnd w:id="13"/>
      <w:r w:rsidRPr="001A6697">
        <w:rPr>
          <w:rFonts w:cs="Tahoma"/>
          <w:szCs w:val="48"/>
          <w:lang w:val="en-US"/>
        </w:rPr>
        <w:t xml:space="preserve"> </w:t>
      </w:r>
      <w:r w:rsidRPr="001A6697" w:rsidR="002B5E86">
        <w:rPr>
          <w:rFonts w:cs="Tahoma"/>
          <w:szCs w:val="48"/>
          <w:lang w:val="en-US"/>
        </w:rPr>
        <w:t>Business Strategies</w:t>
      </w:r>
      <w:bookmarkEnd w:id="14"/>
    </w:p>
    <w:p w:rsidRPr="00787D84" w:rsidR="00916AD0" w:rsidP="002664D8" w:rsidRDefault="005370DE" w14:paraId="2769BF67" w14:textId="749A0D89">
      <w:pPr>
        <w:pStyle w:val="Heading2"/>
        <w:ind w:left="0"/>
        <w:rPr>
          <w:rFonts w:cs="Tahoma"/>
          <w:szCs w:val="32"/>
        </w:rPr>
      </w:pPr>
      <w:bookmarkStart w:name="_Toc80113631" w:id="15"/>
      <w:r w:rsidRPr="00787D84">
        <w:rPr>
          <w:rFonts w:cs="Tahoma"/>
          <w:szCs w:val="32"/>
          <w:lang w:val="en-US"/>
        </w:rPr>
        <w:t>B</w:t>
      </w:r>
      <w:r w:rsidRPr="00787D84" w:rsidR="002B5E86">
        <w:rPr>
          <w:rFonts w:cs="Tahoma"/>
          <w:szCs w:val="32"/>
          <w:lang w:val="en-US"/>
        </w:rPr>
        <w:t>alanced Score Card</w:t>
      </w:r>
      <w:bookmarkEnd w:id="15"/>
    </w:p>
    <w:p w:rsidRPr="001A6697" w:rsidR="005370DE" w:rsidP="6FE27AC4" w:rsidRDefault="005370DE" w14:paraId="3FBE3A43" w14:textId="624F1E4A">
      <w:pPr>
        <w:pStyle w:val="BodyText"/>
        <w:ind w:left="0"/>
        <w:jc w:val="both"/>
        <w:rPr>
          <w:rFonts w:cs="Tahoma"/>
          <w:sz w:val="20"/>
          <w:szCs w:val="20"/>
          <w:lang w:val="en-IE"/>
        </w:rPr>
      </w:pPr>
      <w:bookmarkStart w:name="_Toc360452702" w:id="16"/>
      <w:bookmarkStart w:name="_Toc360452819" w:id="17"/>
      <w:bookmarkEnd w:id="16"/>
      <w:bookmarkEnd w:id="17"/>
      <w:r w:rsidRPr="6FE27AC4" w:rsidR="12183B35">
        <w:rPr>
          <w:rFonts w:cs="Tahoma"/>
          <w:sz w:val="20"/>
          <w:szCs w:val="20"/>
          <w:lang w:val="en-IE"/>
        </w:rPr>
        <w:t>The balanced scorecard is a well-known “strategy management framework” designed to “allow companies to pool information in a single report” [1].  </w:t>
      </w:r>
    </w:p>
    <w:p w:rsidRPr="001A6697" w:rsidR="001A6697" w:rsidP="6FE27AC4" w:rsidRDefault="001A6697" w14:paraId="3F4D3CAC" w14:textId="3C42A11C">
      <w:pPr>
        <w:pStyle w:val="BodyText"/>
        <w:ind w:left="0"/>
        <w:jc w:val="both"/>
        <w:rPr>
          <w:rFonts w:cs="Tahoma"/>
          <w:sz w:val="20"/>
          <w:szCs w:val="20"/>
          <w:lang w:val="en-IE"/>
        </w:rPr>
      </w:pPr>
      <w:r w:rsidRPr="6FE27AC4" w:rsidR="12183B35">
        <w:rPr>
          <w:rFonts w:cs="Tahoma"/>
          <w:sz w:val="20"/>
          <w:szCs w:val="20"/>
          <w:lang w:val="en-IE"/>
        </w:rPr>
        <w:t>It is one of the most popular approaches well known among managers for its versatility and adaptability. One of its major benefits is that it “minimizes the information overload by limiting the number of measures used. […] The balanced scorecard forces managers to focus on the handful of measures that are most critical” [2]. </w:t>
      </w:r>
    </w:p>
    <w:p w:rsidRPr="001A6697" w:rsidR="005370DE" w:rsidP="6FE27AC4" w:rsidRDefault="005370DE" w14:paraId="1AF159D1" w14:textId="77777777">
      <w:pPr>
        <w:pStyle w:val="BodyText"/>
        <w:ind w:left="0"/>
        <w:jc w:val="both"/>
        <w:rPr>
          <w:rFonts w:cs="Tahoma"/>
          <w:sz w:val="20"/>
          <w:szCs w:val="20"/>
          <w:lang w:val="en-IE"/>
        </w:rPr>
      </w:pPr>
      <w:r w:rsidRPr="6FE27AC4" w:rsidR="12183B35">
        <w:rPr>
          <w:rFonts w:cs="Tahoma"/>
          <w:sz w:val="20"/>
          <w:szCs w:val="20"/>
          <w:lang w:val="en-IE"/>
        </w:rPr>
        <w:t>It allows to look at the business from 4 different perspectives: </w:t>
      </w:r>
    </w:p>
    <w:p w:rsidRPr="001A6697" w:rsidR="005370DE" w:rsidP="6FE27AC4" w:rsidRDefault="005370DE" w14:paraId="380F6D95" w14:textId="77777777">
      <w:pPr>
        <w:pStyle w:val="BodyText"/>
        <w:numPr>
          <w:ilvl w:val="0"/>
          <w:numId w:val="5"/>
        </w:numPr>
        <w:jc w:val="both"/>
        <w:rPr>
          <w:rFonts w:eastAsia="Tahoma" w:cs="Tahoma"/>
          <w:sz w:val="20"/>
          <w:szCs w:val="20"/>
          <w:lang w:val="en-IE"/>
        </w:rPr>
      </w:pPr>
      <w:r w:rsidRPr="6FE27AC4" w:rsidR="12183B35">
        <w:rPr>
          <w:rFonts w:cs="Tahoma"/>
          <w:sz w:val="20"/>
          <w:szCs w:val="20"/>
          <w:lang w:val="en-IE"/>
        </w:rPr>
        <w:t>Financial </w:t>
      </w:r>
    </w:p>
    <w:p w:rsidRPr="001A6697" w:rsidR="005370DE" w:rsidP="6FE27AC4" w:rsidRDefault="005370DE" w14:paraId="42EBD1FC" w14:textId="77777777">
      <w:pPr>
        <w:pStyle w:val="BodyText"/>
        <w:numPr>
          <w:ilvl w:val="0"/>
          <w:numId w:val="5"/>
        </w:numPr>
        <w:jc w:val="both"/>
        <w:rPr>
          <w:rFonts w:eastAsia="Tahoma" w:cs="Tahoma"/>
          <w:sz w:val="20"/>
          <w:szCs w:val="20"/>
          <w:lang w:val="en-IE"/>
        </w:rPr>
      </w:pPr>
      <w:r w:rsidRPr="6FE27AC4" w:rsidR="12183B35">
        <w:rPr>
          <w:rFonts w:cs="Tahoma"/>
          <w:sz w:val="20"/>
          <w:szCs w:val="20"/>
          <w:lang w:val="en-IE"/>
        </w:rPr>
        <w:t>Customer </w:t>
      </w:r>
    </w:p>
    <w:p w:rsidRPr="001A6697" w:rsidR="005370DE" w:rsidP="6FE27AC4" w:rsidRDefault="005370DE" w14:paraId="6BE376C1" w14:textId="77777777">
      <w:pPr>
        <w:pStyle w:val="BodyText"/>
        <w:numPr>
          <w:ilvl w:val="0"/>
          <w:numId w:val="5"/>
        </w:numPr>
        <w:jc w:val="both"/>
        <w:rPr>
          <w:rFonts w:eastAsia="Tahoma" w:cs="Tahoma"/>
          <w:sz w:val="20"/>
          <w:szCs w:val="20"/>
          <w:lang w:val="en-IE"/>
        </w:rPr>
      </w:pPr>
      <w:r w:rsidRPr="6FE27AC4" w:rsidR="12183B35">
        <w:rPr>
          <w:rFonts w:cs="Tahoma"/>
          <w:sz w:val="20"/>
          <w:szCs w:val="20"/>
          <w:lang w:val="en-IE"/>
        </w:rPr>
        <w:t>Internal Process </w:t>
      </w:r>
    </w:p>
    <w:p w:rsidRPr="001A6697" w:rsidR="005370DE" w:rsidP="6FE27AC4" w:rsidRDefault="005370DE" w14:paraId="104FAB86" w14:textId="175270EC">
      <w:pPr>
        <w:pStyle w:val="BodyText"/>
        <w:numPr>
          <w:ilvl w:val="0"/>
          <w:numId w:val="5"/>
        </w:numPr>
        <w:jc w:val="both"/>
        <w:rPr>
          <w:rFonts w:eastAsia="Tahoma" w:cs="Tahoma"/>
          <w:sz w:val="20"/>
          <w:szCs w:val="20"/>
          <w:lang w:val="en-IE"/>
        </w:rPr>
      </w:pPr>
      <w:r w:rsidRPr="6FE27AC4" w:rsidR="12183B35">
        <w:rPr>
          <w:rFonts w:cs="Tahoma"/>
          <w:sz w:val="20"/>
          <w:szCs w:val="20"/>
          <w:lang w:val="en-IE"/>
        </w:rPr>
        <w:t>Learning and Growth </w:t>
      </w:r>
    </w:p>
    <w:p w:rsidRPr="001A6697" w:rsidR="005370DE" w:rsidP="6FE27AC4" w:rsidRDefault="005370DE" w14:paraId="50C2C99A" w14:textId="77777777">
      <w:pPr>
        <w:pStyle w:val="BodyText"/>
        <w:ind w:left="720"/>
        <w:jc w:val="both"/>
        <w:rPr>
          <w:rFonts w:cs="Tahoma"/>
          <w:sz w:val="20"/>
          <w:szCs w:val="20"/>
          <w:lang w:val="en-IE"/>
        </w:rPr>
      </w:pPr>
    </w:p>
    <w:p w:rsidRPr="001A6697" w:rsidR="005370DE" w:rsidP="6FE27AC4" w:rsidRDefault="005370DE" w14:paraId="5B73EC40" w14:textId="77777777">
      <w:pPr>
        <w:pStyle w:val="BodyText"/>
        <w:ind w:left="0"/>
        <w:jc w:val="both"/>
        <w:rPr>
          <w:rFonts w:cs="Tahoma"/>
          <w:sz w:val="20"/>
          <w:szCs w:val="20"/>
          <w:lang w:val="en-IE"/>
        </w:rPr>
      </w:pPr>
      <w:r w:rsidRPr="6FE27AC4" w:rsidR="12183B35">
        <w:rPr>
          <w:rFonts w:cs="Tahoma"/>
          <w:sz w:val="20"/>
          <w:szCs w:val="20"/>
          <w:lang w:val="en-IE"/>
        </w:rPr>
        <w:t>It defines the objectives the management need to focus on, the measures adopted to control the improvements, the initiatives taken to reach the objectives and the actions needed that arises after every meeting. </w:t>
      </w:r>
    </w:p>
    <w:p w:rsidRPr="001A6697" w:rsidR="001A6697" w:rsidP="6FE27AC4" w:rsidRDefault="001A6697" w14:paraId="0132AC43" w14:textId="604E34BF">
      <w:pPr>
        <w:pStyle w:val="BodyText"/>
        <w:ind w:left="0"/>
        <w:jc w:val="both"/>
        <w:rPr>
          <w:rFonts w:cs="Tahoma"/>
          <w:sz w:val="20"/>
          <w:szCs w:val="20"/>
          <w:lang w:val="en-IE"/>
        </w:rPr>
      </w:pPr>
      <w:r w:rsidRPr="6FE27AC4" w:rsidR="12183B35">
        <w:rPr>
          <w:rFonts w:cs="Tahoma"/>
          <w:sz w:val="20"/>
          <w:szCs w:val="20"/>
          <w:lang w:val="en-IE"/>
        </w:rPr>
        <w:t>The following is the BSC designed for the SAS Recruitment. It mainly focuses on the digitalization of the company by adopting the Microsoft Dynamics CRM, on the performance increase by improving the selection, training and mentorship of the candidates, and the increase of the brand awareness by lunching dedicated marketing campaigns. </w:t>
      </w:r>
    </w:p>
    <w:p w:rsidR="6FE27AC4" w:rsidP="6FE27AC4" w:rsidRDefault="6FE27AC4" w14:paraId="44E16E12" w14:textId="142BB01B">
      <w:pPr>
        <w:pStyle w:val="BodyText"/>
        <w:ind w:left="0"/>
        <w:rPr>
          <w:rFonts w:cs="Tahoma"/>
          <w:sz w:val="20"/>
          <w:szCs w:val="20"/>
          <w:lang w:val="en-IE"/>
        </w:rPr>
      </w:pPr>
    </w:p>
    <w:p w:rsidRPr="001A6697" w:rsidR="005370DE" w:rsidP="6FE27AC4" w:rsidRDefault="005370DE" w14:paraId="2F79858E" w14:textId="7992AB24">
      <w:pPr>
        <w:pStyle w:val="Heading3"/>
        <w:spacing w:after="240"/>
        <w:ind w:left="0"/>
        <w:rPr>
          <w:rFonts w:cs="Tahoma"/>
          <w:sz w:val="20"/>
          <w:szCs w:val="20"/>
          <w:lang w:val="en-GB"/>
        </w:rPr>
      </w:pPr>
      <w:bookmarkStart w:name="_Toc80113632" w:id="18"/>
      <w:r w:rsidRPr="6FE27AC4" w:rsidR="12183B35">
        <w:rPr>
          <w:rFonts w:cs="Tahoma"/>
          <w:sz w:val="20"/>
          <w:szCs w:val="20"/>
          <w:lang w:val="en-GB"/>
        </w:rPr>
        <w:t xml:space="preserve">BSC </w:t>
      </w:r>
      <w:r w:rsidRPr="6FE27AC4" w:rsidR="5F1D8D9B">
        <w:rPr>
          <w:rFonts w:cs="Tahoma"/>
          <w:sz w:val="20"/>
          <w:szCs w:val="20"/>
          <w:lang w:val="en-GB"/>
        </w:rPr>
        <w:t>Figure</w:t>
      </w:r>
      <w:bookmarkEnd w:id="18"/>
    </w:p>
    <w:p w:rsidRPr="001A6697" w:rsidR="00FD5B73" w:rsidP="00094895" w:rsidRDefault="1D4BF1BC" w14:paraId="29221BF8" w14:textId="27B4C59C">
      <w:pPr>
        <w:pStyle w:val="BodyText"/>
        <w:ind w:left="0"/>
        <w:rPr>
          <w:rFonts w:cs="Tahoma"/>
          <w:sz w:val="20"/>
        </w:rPr>
      </w:pPr>
      <w:r w:rsidRPr="001A6697">
        <w:rPr>
          <w:rFonts w:cs="Tahoma"/>
          <w:noProof/>
          <w:sz w:val="20"/>
        </w:rPr>
        <w:drawing>
          <wp:inline distT="0" distB="0" distL="0" distR="0" wp14:anchorId="33323BB6" wp14:editId="318010D4">
            <wp:extent cx="5689600" cy="7038682"/>
            <wp:effectExtent l="0" t="0" r="0" b="0"/>
            <wp:docPr id="1298251730" name="Picture 129825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707433" cy="7060743"/>
                    </a:xfrm>
                    <a:prstGeom prst="rect">
                      <a:avLst/>
                    </a:prstGeom>
                  </pic:spPr>
                </pic:pic>
              </a:graphicData>
            </a:graphic>
          </wp:inline>
        </w:drawing>
      </w:r>
    </w:p>
    <w:p w:rsidRPr="001A6697" w:rsidR="001A6697" w:rsidP="6FE27AC4" w:rsidRDefault="001A6697" w14:paraId="144735DE" w14:textId="2ECAEB87">
      <w:pPr>
        <w:pStyle w:val="BodyText"/>
        <w:ind w:left="0"/>
        <w:rPr>
          <w:rFonts w:cs="Tahoma"/>
          <w:sz w:val="20"/>
          <w:szCs w:val="20"/>
        </w:rPr>
      </w:pPr>
    </w:p>
    <w:p w:rsidRPr="00787D84" w:rsidR="003E324A" w:rsidP="001A6697" w:rsidRDefault="00DA26D9" w14:paraId="3CCC2AA5" w14:textId="3AF1D71F">
      <w:pPr>
        <w:pStyle w:val="Heading2"/>
        <w:spacing w:after="0"/>
        <w:rPr>
          <w:rFonts w:cs="Tahoma"/>
          <w:szCs w:val="32"/>
          <w:lang w:val="en-US"/>
        </w:rPr>
      </w:pPr>
      <w:bookmarkStart w:name="_Toc80113633" w:id="19"/>
      <w:r w:rsidRPr="00787D84">
        <w:rPr>
          <w:rFonts w:cs="Tahoma"/>
          <w:szCs w:val="32"/>
          <w:lang w:val="en-US"/>
        </w:rPr>
        <w:t>SWOT Analysis</w:t>
      </w:r>
      <w:bookmarkEnd w:id="19"/>
    </w:p>
    <w:p w:rsidRPr="001A6697" w:rsidR="5F93DB0D" w:rsidP="3DF2E851" w:rsidRDefault="5F93DB0D" w14:paraId="06116B3E" w14:textId="7CCE23ED">
      <w:pPr>
        <w:spacing w:after="160" w:afterAutospacing="1"/>
        <w:jc w:val="both"/>
        <w:rPr>
          <w:rFonts w:eastAsia="Tahoma" w:cs="Tahoma"/>
          <w:color w:val="111111"/>
          <w:szCs w:val="20"/>
          <w:lang w:val="en-US"/>
        </w:rPr>
      </w:pPr>
      <w:r w:rsidRPr="001A6697">
        <w:rPr>
          <w:rFonts w:eastAsia="Tahoma" w:cs="Tahoma"/>
          <w:color w:val="111111"/>
          <w:szCs w:val="20"/>
          <w:lang w:val="en-IE"/>
        </w:rPr>
        <w:t xml:space="preserve">The SWOT analysis is a framework popular among managers for its ability to position the company in the business scenario comparing it with its competitors. </w:t>
      </w:r>
    </w:p>
    <w:p w:rsidRPr="001A6697" w:rsidR="5F93DB0D" w:rsidP="3DF2E851" w:rsidRDefault="5F93DB0D" w14:paraId="46EC8EEB" w14:textId="7154C9AC">
      <w:pPr>
        <w:spacing w:after="160" w:afterAutospacing="1"/>
        <w:jc w:val="both"/>
        <w:rPr>
          <w:rFonts w:eastAsia="Tahoma" w:cs="Tahoma"/>
          <w:color w:val="111111"/>
          <w:szCs w:val="20"/>
          <w:lang w:val="en-US"/>
        </w:rPr>
      </w:pPr>
      <w:r w:rsidRPr="001A6697">
        <w:rPr>
          <w:rFonts w:eastAsia="Tahoma" w:cs="Tahoma"/>
          <w:color w:val="111111"/>
          <w:szCs w:val="20"/>
          <w:lang w:val="en-IE"/>
        </w:rPr>
        <w:t xml:space="preserve">It is “used to evaluate </w:t>
      </w:r>
      <w:r w:rsidRPr="001A6697">
        <w:rPr>
          <w:rFonts w:eastAsia="Tahoma" w:cs="Tahoma"/>
          <w:color w:val="000000" w:themeColor="text1"/>
          <w:szCs w:val="20"/>
          <w:lang w:val="en-IE"/>
        </w:rPr>
        <w:t xml:space="preserve">a company's competitive position and </w:t>
      </w:r>
      <w:r w:rsidRPr="001A6697">
        <w:rPr>
          <w:rFonts w:eastAsia="Tahoma" w:cs="Tahoma"/>
          <w:color w:val="111111"/>
          <w:szCs w:val="20"/>
          <w:lang w:val="en-IE"/>
        </w:rPr>
        <w:t xml:space="preserve">to develop strategic planning. SWOT analysis </w:t>
      </w:r>
      <w:r w:rsidRPr="001A6697">
        <w:rPr>
          <w:rFonts w:eastAsia="Tahoma" w:cs="Tahoma"/>
          <w:color w:val="000000" w:themeColor="text1"/>
          <w:szCs w:val="20"/>
          <w:lang w:val="en-IE"/>
        </w:rPr>
        <w:t>assesses</w:t>
      </w:r>
      <w:r w:rsidRPr="001A6697">
        <w:rPr>
          <w:rFonts w:eastAsia="Tahoma" w:cs="Tahoma"/>
          <w:color w:val="111111"/>
          <w:szCs w:val="20"/>
          <w:lang w:val="en-IE"/>
        </w:rPr>
        <w:t xml:space="preserve"> internal and external factors, as well as current and future potential”</w:t>
      </w:r>
      <w:r w:rsidRPr="001A6697">
        <w:rPr>
          <w:rFonts w:eastAsia="Tahoma" w:cs="Tahoma"/>
          <w:color w:val="000000" w:themeColor="text1"/>
          <w:szCs w:val="20"/>
          <w:lang w:val="en-IE"/>
        </w:rPr>
        <w:t xml:space="preserve"> [1]</w:t>
      </w:r>
      <w:r w:rsidRPr="001A6697">
        <w:rPr>
          <w:rFonts w:eastAsia="Tahoma" w:cs="Tahoma"/>
          <w:color w:val="111111"/>
          <w:szCs w:val="20"/>
          <w:lang w:val="en-IE"/>
        </w:rPr>
        <w:t>. It is composed by the internal factors of a company, Strengths and Weaknesses, and the external factors, Opportunities and T</w:t>
      </w:r>
      <w:r w:rsidRPr="001A6697" w:rsidR="74B27FF0">
        <w:rPr>
          <w:rFonts w:eastAsia="Tahoma" w:cs="Tahoma"/>
          <w:color w:val="111111"/>
          <w:szCs w:val="20"/>
          <w:lang w:val="en-IE"/>
        </w:rPr>
        <w:t>h</w:t>
      </w:r>
      <w:r w:rsidRPr="001A6697">
        <w:rPr>
          <w:rFonts w:eastAsia="Tahoma" w:cs="Tahoma"/>
          <w:color w:val="111111"/>
          <w:szCs w:val="20"/>
          <w:lang w:val="en-IE"/>
        </w:rPr>
        <w:t>reats.</w:t>
      </w:r>
    </w:p>
    <w:p w:rsidRPr="001A6697" w:rsidR="5F93DB0D" w:rsidP="1546FFBD" w:rsidRDefault="5F93DB0D" w14:paraId="63920EA3" w14:textId="3D89371B">
      <w:pPr>
        <w:spacing w:after="160" w:afterAutospacing="1"/>
        <w:jc w:val="both"/>
        <w:rPr>
          <w:rFonts w:eastAsia="Tahoma" w:cs="Tahoma"/>
          <w:color w:val="111111"/>
          <w:szCs w:val="20"/>
          <w:lang w:val="en-US"/>
        </w:rPr>
      </w:pPr>
      <w:r w:rsidRPr="001A6697">
        <w:rPr>
          <w:rFonts w:eastAsia="Tahoma" w:cs="Tahoma"/>
          <w:color w:val="111111"/>
          <w:szCs w:val="20"/>
          <w:lang w:val="en-IE"/>
        </w:rPr>
        <w:t xml:space="preserve">The big change the SAS Recruitment is planning to implement, </w:t>
      </w:r>
      <w:r w:rsidRPr="001A6697" w:rsidR="7806A365">
        <w:rPr>
          <w:rFonts w:eastAsia="Tahoma" w:cs="Tahoma"/>
          <w:color w:val="111111"/>
          <w:szCs w:val="20"/>
          <w:lang w:val="en-IE"/>
        </w:rPr>
        <w:t>i.e.</w:t>
      </w:r>
      <w:r w:rsidRPr="001A6697">
        <w:rPr>
          <w:rFonts w:eastAsia="Tahoma" w:cs="Tahoma"/>
          <w:color w:val="111111"/>
          <w:szCs w:val="20"/>
          <w:lang w:val="en-IE"/>
        </w:rPr>
        <w:t xml:space="preserve"> the migration of the databases located in the various locations to </w:t>
      </w:r>
      <w:r w:rsidRPr="001A6697" w:rsidR="09A52F74">
        <w:rPr>
          <w:rFonts w:eastAsia="Tahoma" w:cs="Tahoma"/>
          <w:color w:val="111111"/>
          <w:szCs w:val="20"/>
          <w:lang w:val="en-IE"/>
        </w:rPr>
        <w:t>one</w:t>
      </w:r>
      <w:r w:rsidRPr="001A6697">
        <w:rPr>
          <w:rFonts w:eastAsia="Tahoma" w:cs="Tahoma"/>
          <w:color w:val="111111"/>
          <w:szCs w:val="20"/>
          <w:lang w:val="en-IE"/>
        </w:rPr>
        <w:t xml:space="preserve"> on the Microsoft Dynamics, has the intention to tackle the weaknesses that the company is currently facing, especially with competitors constantly upgrading their technology at the state of the art.</w:t>
      </w:r>
    </w:p>
    <w:p w:rsidRPr="001A6697" w:rsidR="5F93DB0D" w:rsidP="3DF2E851" w:rsidRDefault="5F93DB0D" w14:paraId="0BDA0088" w14:textId="741BD7EA">
      <w:pPr>
        <w:spacing w:after="160" w:afterAutospacing="1"/>
        <w:jc w:val="both"/>
        <w:rPr>
          <w:rFonts w:eastAsia="Tahoma" w:cs="Tahoma"/>
          <w:color w:val="111111"/>
          <w:szCs w:val="20"/>
          <w:lang w:val="en-US"/>
        </w:rPr>
      </w:pPr>
      <w:r w:rsidRPr="001A6697">
        <w:rPr>
          <w:rFonts w:eastAsia="Tahoma" w:cs="Tahoma"/>
          <w:color w:val="111111"/>
          <w:szCs w:val="20"/>
          <w:lang w:val="en-IE"/>
        </w:rPr>
        <w:t>The following is the SWOT analysis of the SAS Recruitment:</w:t>
      </w:r>
    </w:p>
    <w:p w:rsidRPr="001A6697" w:rsidR="3DF2E851" w:rsidP="6FE27AC4" w:rsidRDefault="3DF2E851" w14:paraId="48151835" w14:textId="4422A40F">
      <w:pPr>
        <w:pStyle w:val="Normal"/>
        <w:spacing w:after="160" w:afterAutospacing="on"/>
        <w:rPr>
          <w:rFonts w:cs="Tahoma"/>
          <w:color w:val="111111"/>
          <w:lang w:val="en-US"/>
        </w:rPr>
      </w:pPr>
    </w:p>
    <w:p w:rsidRPr="001A6697" w:rsidR="3DF2E851" w:rsidP="3DF2E851" w:rsidRDefault="3DF2E851" w14:paraId="7EAAD61C" w14:textId="00FA715F">
      <w:pPr>
        <w:spacing w:after="160" w:afterAutospacing="1"/>
        <w:rPr>
          <w:rFonts w:cs="Tahoma"/>
          <w:color w:val="111111"/>
          <w:szCs w:val="20"/>
          <w:lang w:val="en-US"/>
        </w:rPr>
      </w:pPr>
    </w:p>
    <w:p w:rsidRPr="001A6697" w:rsidR="3DF2E851" w:rsidP="3DF2E851" w:rsidRDefault="3DF2E851" w14:paraId="37FBD26C" w14:textId="6C91B180">
      <w:pPr>
        <w:spacing w:after="160" w:afterAutospacing="1"/>
        <w:rPr>
          <w:rFonts w:cs="Tahoma"/>
          <w:color w:val="111111"/>
          <w:szCs w:val="20"/>
          <w:lang w:val="en-US"/>
        </w:rPr>
      </w:pPr>
    </w:p>
    <w:p w:rsidR="1546FFBD" w:rsidP="1546FFBD" w:rsidRDefault="4B7EBE43" w14:paraId="1BA7381E" w14:textId="5F2D3CDB">
      <w:pPr>
        <w:spacing w:afterAutospacing="1"/>
        <w:rPr>
          <w:rFonts w:cs="Tahoma"/>
          <w:szCs w:val="20"/>
        </w:rPr>
      </w:pPr>
      <w:r w:rsidRPr="001A6697">
        <w:rPr>
          <w:rFonts w:cs="Tahoma"/>
          <w:noProof/>
          <w:szCs w:val="20"/>
        </w:rPr>
        <w:drawing>
          <wp:inline distT="0" distB="0" distL="0" distR="0" wp14:anchorId="0DD48DFE" wp14:editId="26D30351">
            <wp:extent cx="5700889" cy="7052647"/>
            <wp:effectExtent l="0" t="0" r="1905" b="0"/>
            <wp:docPr id="1729824823" name="Picture 1729824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708267" cy="7061774"/>
                    </a:xfrm>
                    <a:prstGeom prst="rect">
                      <a:avLst/>
                    </a:prstGeom>
                  </pic:spPr>
                </pic:pic>
              </a:graphicData>
            </a:graphic>
          </wp:inline>
        </w:drawing>
      </w:r>
    </w:p>
    <w:p w:rsidRPr="00787D84" w:rsidR="00787D84" w:rsidP="00787D84" w:rsidRDefault="00787D84" w14:paraId="25EB1578" w14:textId="77777777">
      <w:pPr>
        <w:pStyle w:val="Heading4"/>
        <w:numPr>
          <w:ilvl w:val="0"/>
          <w:numId w:val="0"/>
        </w:numPr>
        <w:rPr>
          <w:rFonts w:eastAsia="Tahoma" w:cs="Tahoma"/>
          <w:sz w:val="32"/>
          <w:szCs w:val="32"/>
          <w:lang w:val="en-IE"/>
        </w:rPr>
      </w:pPr>
      <w:bookmarkStart w:name="_Toc80113635" w:id="20"/>
      <w:r w:rsidRPr="00787D84">
        <w:rPr>
          <w:rFonts w:cs="Tahoma"/>
          <w:sz w:val="32"/>
          <w:szCs w:val="32"/>
          <w:lang w:val="en-IE"/>
        </w:rPr>
        <w:t>Competitors Analysis:</w:t>
      </w:r>
      <w:bookmarkEnd w:id="20"/>
    </w:p>
    <w:p w:rsidRPr="001A6697" w:rsidR="00787D84" w:rsidP="6FE27AC4" w:rsidRDefault="00787D84" w14:paraId="46A36DBE" w14:textId="77777777">
      <w:pPr>
        <w:spacing w:after="160" w:line="257" w:lineRule="auto"/>
        <w:jc w:val="both"/>
        <w:rPr>
          <w:rFonts w:eastAsia="Tahoma" w:cs="Tahoma"/>
          <w:lang w:val="en-IE"/>
        </w:rPr>
      </w:pPr>
      <w:r w:rsidRPr="6FE27AC4" w:rsidR="49FF06E1">
        <w:rPr>
          <w:rFonts w:eastAsia="Tahoma" w:cs="Tahoma"/>
          <w:lang w:val="en-IE"/>
        </w:rPr>
        <w:t>The following is the list of the most known recruitment agencies in Ireland. The list is not ordered by importance, by revenue, by market share nor by number of employees, because the numbers are generally not disclosed by the companies.  As mentioned before, it is important to underline the increasing trend of small agencies that appear in the recruiting scenario often to take advantage of new market segments, new investments or, more in general, new opportunities.</w:t>
      </w:r>
    </w:p>
    <w:p w:rsidRPr="001A6697" w:rsidR="00787D84" w:rsidP="00787D84" w:rsidRDefault="00787D84" w14:paraId="06B5E100" w14:textId="77777777">
      <w:pPr>
        <w:spacing w:after="160" w:line="257" w:lineRule="auto"/>
        <w:rPr>
          <w:rFonts w:eastAsia="Tahoma" w:cs="Tahoma"/>
          <w:szCs w:val="20"/>
          <w:lang w:val="en-IE"/>
        </w:rPr>
      </w:pPr>
      <w:r w:rsidRPr="001A6697">
        <w:rPr>
          <w:rFonts w:eastAsia="Tahoma" w:cs="Tahoma"/>
          <w:szCs w:val="20"/>
          <w:lang w:val="en-IE"/>
        </w:rPr>
        <w:t xml:space="preserve"> </w:t>
      </w:r>
    </w:p>
    <w:p w:rsidRPr="001A6697" w:rsidR="00787D84" w:rsidP="00787D84" w:rsidRDefault="00787D84" w14:paraId="0A8581B6" w14:textId="77777777">
      <w:pPr>
        <w:spacing w:after="160" w:line="257" w:lineRule="auto"/>
        <w:rPr>
          <w:rFonts w:eastAsia="Tahoma" w:cs="Tahoma"/>
          <w:szCs w:val="20"/>
          <w:lang w:val="en-IE"/>
        </w:rPr>
      </w:pPr>
      <w:r w:rsidRPr="001A6697">
        <w:rPr>
          <w:rFonts w:eastAsia="Tahoma" w:cs="Tahoma"/>
          <w:szCs w:val="20"/>
          <w:lang w:val="en-IE"/>
        </w:rPr>
        <w:t xml:space="preserve">Cotter Personnel Ltd   </w:t>
      </w:r>
    </w:p>
    <w:p w:rsidRPr="001A6697" w:rsidR="00787D84" w:rsidP="00787D84" w:rsidRDefault="00787D84" w14:paraId="3ECDEC3F" w14:textId="77777777">
      <w:pPr>
        <w:spacing w:after="160" w:line="257" w:lineRule="auto"/>
        <w:rPr>
          <w:rFonts w:eastAsia="Tahoma" w:cs="Tahoma"/>
          <w:szCs w:val="20"/>
          <w:lang w:val="en-IE"/>
        </w:rPr>
      </w:pPr>
      <w:r w:rsidRPr="001A6697">
        <w:rPr>
          <w:rFonts w:eastAsia="Tahoma" w:cs="Tahoma"/>
          <w:szCs w:val="20"/>
          <w:lang w:val="en-IE"/>
        </w:rPr>
        <w:t xml:space="preserve">CPL </w:t>
      </w:r>
    </w:p>
    <w:p w:rsidRPr="001A6697" w:rsidR="00787D84" w:rsidP="00787D84" w:rsidRDefault="00787D84" w14:paraId="7CED1183" w14:textId="77777777">
      <w:pPr>
        <w:spacing w:after="160" w:line="257" w:lineRule="auto"/>
        <w:rPr>
          <w:rFonts w:eastAsia="Tahoma" w:cs="Tahoma"/>
          <w:szCs w:val="20"/>
          <w:lang w:val="en-IE"/>
        </w:rPr>
      </w:pPr>
      <w:r w:rsidRPr="001A6697">
        <w:rPr>
          <w:rFonts w:eastAsia="Tahoma" w:cs="Tahoma"/>
          <w:szCs w:val="20"/>
          <w:lang w:val="en-IE"/>
        </w:rPr>
        <w:t xml:space="preserve">Action Recruitment </w:t>
      </w:r>
    </w:p>
    <w:p w:rsidRPr="001A6697" w:rsidR="00787D84" w:rsidP="00787D84" w:rsidRDefault="00787D84" w14:paraId="2DC5CC9F" w14:textId="77777777">
      <w:pPr>
        <w:spacing w:after="160" w:line="257" w:lineRule="auto"/>
        <w:rPr>
          <w:rFonts w:eastAsia="Tahoma" w:cs="Tahoma"/>
          <w:szCs w:val="20"/>
          <w:lang w:val="en-IE"/>
        </w:rPr>
      </w:pPr>
      <w:r w:rsidRPr="001A6697">
        <w:rPr>
          <w:rFonts w:eastAsia="Tahoma" w:cs="Tahoma"/>
          <w:szCs w:val="20"/>
          <w:lang w:val="en-IE"/>
        </w:rPr>
        <w:t xml:space="preserve">Adecco Ireland    </w:t>
      </w:r>
    </w:p>
    <w:p w:rsidRPr="001A6697" w:rsidR="00787D84" w:rsidP="00787D84" w:rsidRDefault="00787D84" w14:paraId="1847B752" w14:textId="77777777">
      <w:pPr>
        <w:spacing w:after="160" w:line="257" w:lineRule="auto"/>
        <w:rPr>
          <w:rFonts w:eastAsia="Tahoma" w:cs="Tahoma"/>
          <w:szCs w:val="20"/>
          <w:lang w:val="en-IE"/>
        </w:rPr>
      </w:pPr>
      <w:r w:rsidRPr="001A6697">
        <w:rPr>
          <w:rFonts w:eastAsia="Tahoma" w:cs="Tahoma"/>
          <w:szCs w:val="20"/>
          <w:lang w:val="en-IE"/>
        </w:rPr>
        <w:t xml:space="preserve">Abrivia Recruitment Specialists     </w:t>
      </w:r>
    </w:p>
    <w:p w:rsidRPr="001A6697" w:rsidR="00787D84" w:rsidP="00787D84" w:rsidRDefault="00787D84" w14:paraId="12508A2D" w14:textId="77777777">
      <w:pPr>
        <w:spacing w:after="160" w:line="257" w:lineRule="auto"/>
        <w:rPr>
          <w:rFonts w:eastAsia="Tahoma" w:cs="Tahoma"/>
          <w:szCs w:val="20"/>
          <w:lang w:val="en-IE"/>
        </w:rPr>
      </w:pPr>
      <w:r w:rsidRPr="001A6697">
        <w:rPr>
          <w:rFonts w:eastAsia="Tahoma" w:cs="Tahoma"/>
          <w:szCs w:val="20"/>
          <w:lang w:val="en-IE"/>
        </w:rPr>
        <w:t xml:space="preserve">Approach People Recruitment    </w:t>
      </w:r>
    </w:p>
    <w:p w:rsidRPr="001A6697" w:rsidR="00787D84" w:rsidP="00787D84" w:rsidRDefault="00787D84" w14:paraId="36D19B78" w14:textId="77777777">
      <w:pPr>
        <w:spacing w:after="160" w:line="257" w:lineRule="auto"/>
        <w:rPr>
          <w:rFonts w:eastAsia="Tahoma" w:cs="Tahoma"/>
          <w:szCs w:val="20"/>
          <w:lang w:val="en-IE"/>
        </w:rPr>
      </w:pPr>
      <w:r w:rsidRPr="001A6697">
        <w:rPr>
          <w:rFonts w:eastAsia="Tahoma" w:cs="Tahoma"/>
          <w:szCs w:val="20"/>
          <w:lang w:val="en-IE"/>
        </w:rPr>
        <w:t xml:space="preserve">Ascension Executive Recruitment </w:t>
      </w:r>
    </w:p>
    <w:p w:rsidRPr="001A6697" w:rsidR="00787D84" w:rsidP="00787D84" w:rsidRDefault="00787D84" w14:paraId="22460A23" w14:textId="77777777">
      <w:pPr>
        <w:spacing w:after="160" w:line="257" w:lineRule="auto"/>
        <w:rPr>
          <w:rFonts w:eastAsia="Tahoma" w:cs="Tahoma"/>
          <w:szCs w:val="20"/>
          <w:lang w:val="en-IE"/>
        </w:rPr>
      </w:pPr>
      <w:r w:rsidRPr="001A6697">
        <w:rPr>
          <w:rFonts w:eastAsia="Tahoma" w:cs="Tahoma"/>
          <w:szCs w:val="20"/>
          <w:lang w:val="en-IE"/>
        </w:rPr>
        <w:t xml:space="preserve">Bracken Recruitment   </w:t>
      </w:r>
    </w:p>
    <w:p w:rsidRPr="001A6697" w:rsidR="00787D84" w:rsidP="00787D84" w:rsidRDefault="00787D84" w14:paraId="73FF9563" w14:textId="77777777">
      <w:pPr>
        <w:spacing w:after="160" w:line="257" w:lineRule="auto"/>
        <w:rPr>
          <w:rFonts w:eastAsia="Tahoma" w:cs="Tahoma"/>
          <w:szCs w:val="20"/>
          <w:lang w:val="en-IE"/>
        </w:rPr>
      </w:pPr>
      <w:r w:rsidRPr="001A6697">
        <w:rPr>
          <w:rFonts w:eastAsia="Tahoma" w:cs="Tahoma"/>
          <w:szCs w:val="20"/>
          <w:lang w:val="en-IE"/>
        </w:rPr>
        <w:t xml:space="preserve">Beautiful Jobs </w:t>
      </w:r>
      <w:r w:rsidRPr="001A6697">
        <w:rPr>
          <w:rFonts w:cs="Tahoma"/>
          <w:szCs w:val="20"/>
        </w:rPr>
        <w:tab/>
      </w:r>
      <w:r w:rsidRPr="001A6697">
        <w:rPr>
          <w:rFonts w:eastAsia="Tahoma" w:cs="Tahoma"/>
          <w:szCs w:val="20"/>
          <w:lang w:val="en-IE"/>
        </w:rPr>
        <w:t xml:space="preserve"> </w:t>
      </w:r>
    </w:p>
    <w:p w:rsidRPr="001A6697" w:rsidR="00787D84" w:rsidP="00787D84" w:rsidRDefault="00787D84" w14:paraId="2F12EB68" w14:textId="77777777">
      <w:pPr>
        <w:spacing w:after="160" w:line="257" w:lineRule="auto"/>
        <w:rPr>
          <w:rFonts w:eastAsia="Tahoma" w:cs="Tahoma"/>
          <w:szCs w:val="20"/>
          <w:lang w:val="en-IE"/>
        </w:rPr>
      </w:pPr>
      <w:r w:rsidRPr="001A6697">
        <w:rPr>
          <w:rFonts w:eastAsia="Tahoma" w:cs="Tahoma"/>
          <w:szCs w:val="20"/>
          <w:lang w:val="en-IE"/>
        </w:rPr>
        <w:t xml:space="preserve">Top Chefs Career &amp; Recruitment  </w:t>
      </w:r>
    </w:p>
    <w:p w:rsidRPr="001A6697" w:rsidR="00787D84" w:rsidP="00787D84" w:rsidRDefault="00787D84" w14:paraId="03DDB2C0" w14:textId="77777777">
      <w:pPr>
        <w:spacing w:after="160" w:line="257" w:lineRule="auto"/>
        <w:rPr>
          <w:rFonts w:eastAsia="Tahoma" w:cs="Tahoma"/>
          <w:szCs w:val="20"/>
          <w:lang w:val="en-IE"/>
        </w:rPr>
      </w:pPr>
      <w:r w:rsidRPr="001A6697">
        <w:rPr>
          <w:rFonts w:eastAsia="Tahoma" w:cs="Tahoma"/>
          <w:szCs w:val="20"/>
          <w:lang w:val="en-IE"/>
        </w:rPr>
        <w:t xml:space="preserve">Brightwater Recruitment Specialists  </w:t>
      </w:r>
    </w:p>
    <w:p w:rsidRPr="001A6697" w:rsidR="00787D84" w:rsidP="00787D84" w:rsidRDefault="00787D84" w14:paraId="6B1F2B8A" w14:textId="77777777">
      <w:pPr>
        <w:spacing w:after="160" w:line="257" w:lineRule="auto"/>
        <w:rPr>
          <w:rFonts w:eastAsia="Tahoma" w:cs="Tahoma"/>
          <w:szCs w:val="20"/>
          <w:lang w:val="en-IE"/>
        </w:rPr>
      </w:pPr>
      <w:r w:rsidRPr="001A6697">
        <w:rPr>
          <w:rFonts w:eastAsia="Tahoma" w:cs="Tahoma"/>
          <w:szCs w:val="20"/>
          <w:lang w:val="en-IE"/>
        </w:rPr>
        <w:t xml:space="preserve">Broadline Recruiters </w:t>
      </w:r>
    </w:p>
    <w:p w:rsidRPr="001A6697" w:rsidR="00787D84" w:rsidP="00787D84" w:rsidRDefault="00787D84" w14:paraId="25D64B64" w14:textId="77777777">
      <w:pPr>
        <w:spacing w:after="160" w:line="257" w:lineRule="auto"/>
        <w:rPr>
          <w:rFonts w:eastAsia="Tahoma" w:cs="Tahoma"/>
          <w:szCs w:val="20"/>
          <w:lang w:val="en-IE"/>
        </w:rPr>
      </w:pPr>
      <w:r w:rsidRPr="001A6697">
        <w:rPr>
          <w:rFonts w:eastAsia="Tahoma" w:cs="Tahoma"/>
          <w:szCs w:val="20"/>
          <w:lang w:val="en-IE"/>
        </w:rPr>
        <w:t xml:space="preserve">CareerWise Recruitment    </w:t>
      </w:r>
    </w:p>
    <w:p w:rsidRPr="001A6697" w:rsidR="00787D84" w:rsidP="00787D84" w:rsidRDefault="00787D84" w14:paraId="2916F15A" w14:textId="77777777">
      <w:pPr>
        <w:spacing w:after="160" w:line="257" w:lineRule="auto"/>
        <w:rPr>
          <w:rFonts w:eastAsia="Tahoma" w:cs="Tahoma"/>
          <w:szCs w:val="20"/>
          <w:lang w:val="en-IE"/>
        </w:rPr>
      </w:pPr>
      <w:r w:rsidRPr="001A6697">
        <w:rPr>
          <w:rFonts w:eastAsia="Tahoma" w:cs="Tahoma"/>
          <w:szCs w:val="20"/>
          <w:lang w:val="en-IE"/>
        </w:rPr>
        <w:t xml:space="preserve">Hays Ireland   </w:t>
      </w:r>
    </w:p>
    <w:p w:rsidRPr="001A6697" w:rsidR="00787D84" w:rsidP="00787D84" w:rsidRDefault="00787D84" w14:paraId="7035E21C" w14:textId="77777777">
      <w:pPr>
        <w:spacing w:after="160" w:line="257" w:lineRule="auto"/>
        <w:rPr>
          <w:rFonts w:eastAsia="Tahoma" w:cs="Tahoma"/>
          <w:szCs w:val="20"/>
          <w:lang w:val="en-IE"/>
        </w:rPr>
      </w:pPr>
      <w:r w:rsidRPr="001A6697">
        <w:rPr>
          <w:rFonts w:eastAsia="Tahoma" w:cs="Tahoma"/>
          <w:szCs w:val="20"/>
          <w:lang w:val="en-IE"/>
        </w:rPr>
        <w:t xml:space="preserve">Executive Talent  </w:t>
      </w:r>
    </w:p>
    <w:p w:rsidRPr="001A6697" w:rsidR="00787D84" w:rsidP="00787D84" w:rsidRDefault="00787D84" w14:paraId="5E3032E6" w14:textId="77777777">
      <w:pPr>
        <w:spacing w:after="160" w:line="257" w:lineRule="auto"/>
        <w:rPr>
          <w:rFonts w:eastAsia="Tahoma" w:cs="Tahoma"/>
          <w:szCs w:val="20"/>
          <w:lang w:val="en-IE"/>
        </w:rPr>
      </w:pPr>
      <w:r w:rsidRPr="001A6697">
        <w:rPr>
          <w:rFonts w:eastAsia="Tahoma" w:cs="Tahoma"/>
          <w:szCs w:val="20"/>
          <w:lang w:val="en-IE"/>
        </w:rPr>
        <w:t xml:space="preserve">Executive Edge   </w:t>
      </w:r>
    </w:p>
    <w:p w:rsidRPr="001A6697" w:rsidR="00787D84" w:rsidP="00787D84" w:rsidRDefault="00787D84" w14:paraId="7A1D7C97" w14:textId="77777777">
      <w:pPr>
        <w:spacing w:after="160" w:line="257" w:lineRule="auto"/>
        <w:rPr>
          <w:rFonts w:eastAsia="Tahoma" w:cs="Tahoma"/>
          <w:szCs w:val="20"/>
          <w:lang w:val="en-IE"/>
        </w:rPr>
      </w:pPr>
      <w:r w:rsidRPr="001A6697">
        <w:rPr>
          <w:rFonts w:eastAsia="Tahoma" w:cs="Tahoma"/>
          <w:szCs w:val="20"/>
          <w:lang w:val="en-IE"/>
        </w:rPr>
        <w:t xml:space="preserve">Excel Recruitment </w:t>
      </w:r>
    </w:p>
    <w:p w:rsidRPr="001A6697" w:rsidR="00787D84" w:rsidP="00787D84" w:rsidRDefault="00787D84" w14:paraId="5841A14B" w14:textId="77777777">
      <w:pPr>
        <w:spacing w:after="160" w:line="257" w:lineRule="auto"/>
        <w:rPr>
          <w:rFonts w:eastAsia="Tahoma" w:cs="Tahoma"/>
          <w:szCs w:val="20"/>
          <w:lang w:val="en-IE"/>
        </w:rPr>
      </w:pPr>
      <w:r w:rsidRPr="001A6697">
        <w:rPr>
          <w:rFonts w:eastAsia="Tahoma" w:cs="Tahoma"/>
          <w:szCs w:val="20"/>
          <w:lang w:val="en-IE"/>
        </w:rPr>
        <w:t xml:space="preserve">Fusion Recruitment  </w:t>
      </w:r>
    </w:p>
    <w:p w:rsidRPr="001A6697" w:rsidR="00787D84" w:rsidP="00787D84" w:rsidRDefault="00787D84" w14:paraId="68D59E93" w14:textId="77777777">
      <w:pPr>
        <w:spacing w:after="160" w:line="257" w:lineRule="auto"/>
        <w:rPr>
          <w:rFonts w:eastAsia="Tahoma" w:cs="Tahoma"/>
          <w:szCs w:val="20"/>
          <w:lang w:val="en-IE"/>
        </w:rPr>
      </w:pPr>
      <w:r w:rsidRPr="001A6697">
        <w:rPr>
          <w:rFonts w:eastAsia="Tahoma" w:cs="Tahoma"/>
          <w:szCs w:val="20"/>
          <w:lang w:val="en-IE"/>
        </w:rPr>
        <w:t xml:space="preserve">ITL Recruitment  </w:t>
      </w:r>
    </w:p>
    <w:p w:rsidRPr="001A6697" w:rsidR="00787D84" w:rsidP="00787D84" w:rsidRDefault="00787D84" w14:paraId="66314F8E" w14:textId="77777777">
      <w:pPr>
        <w:spacing w:after="160" w:line="257" w:lineRule="auto"/>
        <w:rPr>
          <w:rFonts w:eastAsia="Tahoma" w:cs="Tahoma"/>
          <w:szCs w:val="20"/>
          <w:lang w:val="en-IE"/>
        </w:rPr>
      </w:pPr>
      <w:r w:rsidRPr="001A6697">
        <w:rPr>
          <w:rFonts w:eastAsia="Tahoma" w:cs="Tahoma"/>
          <w:szCs w:val="20"/>
          <w:lang w:val="en-IE"/>
        </w:rPr>
        <w:t xml:space="preserve">EXEC Search &amp; Recruitment </w:t>
      </w:r>
    </w:p>
    <w:p w:rsidRPr="001A6697" w:rsidR="00787D84" w:rsidP="00787D84" w:rsidRDefault="00787D84" w14:paraId="0CC5F8D8" w14:textId="77777777">
      <w:pPr>
        <w:spacing w:after="160" w:line="257" w:lineRule="auto"/>
        <w:rPr>
          <w:rFonts w:eastAsia="Tahoma" w:cs="Tahoma"/>
          <w:szCs w:val="20"/>
          <w:lang w:val="en-IE"/>
        </w:rPr>
      </w:pPr>
      <w:r w:rsidRPr="001A6697">
        <w:rPr>
          <w:rFonts w:eastAsia="Tahoma" w:cs="Tahoma"/>
          <w:szCs w:val="20"/>
          <w:lang w:val="en-IE"/>
        </w:rPr>
        <w:t>Irish Recruitment (IRC)</w:t>
      </w:r>
    </w:p>
    <w:p w:rsidRPr="001A6697" w:rsidR="00787D84" w:rsidP="6FE27AC4" w:rsidRDefault="00787D84" w14:paraId="62FCD651" w14:textId="085538D9">
      <w:pPr>
        <w:pStyle w:val="Normal"/>
        <w:spacing w:after="160" w:line="257" w:lineRule="auto"/>
        <w:rPr>
          <w:rFonts w:eastAsia="Tahoma" w:cs="Tahoma"/>
          <w:lang w:val="en-IE"/>
        </w:rPr>
      </w:pPr>
      <w:r w:rsidRPr="6FE27AC4" w:rsidR="49FF06E1">
        <w:rPr>
          <w:rFonts w:eastAsia="Tahoma" w:cs="Tahoma"/>
          <w:lang w:val="en-IE"/>
        </w:rPr>
        <w:t xml:space="preserve"> </w:t>
      </w:r>
    </w:p>
    <w:p w:rsidRPr="001A6697" w:rsidR="00787D84" w:rsidP="00787D84" w:rsidRDefault="00787D84" w14:paraId="18B6CC47" w14:textId="77777777">
      <w:pPr>
        <w:spacing w:after="160" w:line="257" w:lineRule="auto"/>
        <w:rPr>
          <w:rFonts w:eastAsia="Tahoma" w:cs="Tahoma"/>
          <w:szCs w:val="20"/>
          <w:lang w:val="en-IE"/>
        </w:rPr>
      </w:pPr>
      <w:r w:rsidRPr="001A6697">
        <w:rPr>
          <w:rFonts w:eastAsia="Tahoma" w:cs="Tahoma"/>
          <w:szCs w:val="20"/>
          <w:lang w:val="en-IE"/>
        </w:rPr>
        <w:t>Such list can be easily found on the well-known job website www.jobs.ie or on the www.goldenpages.ie.</w:t>
      </w:r>
    </w:p>
    <w:p w:rsidRPr="001A6697" w:rsidR="00787D84" w:rsidP="6FE27AC4" w:rsidRDefault="00787D84" w14:paraId="79BAAE71" w14:textId="374A523A">
      <w:pPr>
        <w:spacing w:after="160" w:line="257" w:lineRule="auto"/>
        <w:rPr>
          <w:rFonts w:eastAsia="Tahoma" w:cs="Tahoma"/>
          <w:lang w:val="en-IE"/>
        </w:rPr>
      </w:pPr>
      <w:r w:rsidRPr="6FE27AC4" w:rsidR="49FF06E1">
        <w:rPr>
          <w:rFonts w:eastAsia="Tahoma" w:cs="Tahoma"/>
          <w:lang w:val="en-IE"/>
        </w:rPr>
        <w:t>The jobs they work on are generally categorised in the following groups:</w:t>
      </w:r>
    </w:p>
    <w:p w:rsidR="6FE27AC4" w:rsidP="6FE27AC4" w:rsidRDefault="6FE27AC4" w14:paraId="1D1D2895" w14:textId="26B8B116">
      <w:pPr>
        <w:pStyle w:val="Normal"/>
        <w:spacing w:after="160" w:line="257" w:lineRule="auto"/>
        <w:rPr>
          <w:rFonts w:eastAsia="Tahoma" w:cs="Tahoma"/>
          <w:lang w:val="en-IE"/>
        </w:rPr>
      </w:pPr>
    </w:p>
    <w:p w:rsidRPr="001A6697" w:rsidR="00787D84" w:rsidP="00787D84" w:rsidRDefault="00787D84" w14:paraId="09C321F6" w14:textId="77777777">
      <w:pPr>
        <w:spacing w:after="160" w:line="257" w:lineRule="auto"/>
        <w:rPr>
          <w:rFonts w:eastAsia="Tahoma" w:cs="Tahoma"/>
          <w:szCs w:val="20"/>
          <w:lang w:val="en-IE"/>
        </w:rPr>
      </w:pPr>
      <w:r w:rsidRPr="001A6697">
        <w:rPr>
          <w:rFonts w:eastAsia="Tahoma" w:cs="Tahoma"/>
          <w:szCs w:val="20"/>
          <w:lang w:val="en-IE"/>
        </w:rPr>
        <w:t>Accountancy</w:t>
      </w:r>
    </w:p>
    <w:p w:rsidRPr="001A6697" w:rsidR="00787D84" w:rsidP="00787D84" w:rsidRDefault="00787D84" w14:paraId="1DFA860E" w14:textId="77777777">
      <w:pPr>
        <w:spacing w:after="160" w:line="257" w:lineRule="auto"/>
        <w:rPr>
          <w:rFonts w:eastAsia="Tahoma" w:cs="Tahoma"/>
          <w:szCs w:val="20"/>
          <w:lang w:val="en-IE"/>
        </w:rPr>
      </w:pPr>
      <w:r w:rsidRPr="001A6697">
        <w:rPr>
          <w:rFonts w:eastAsia="Tahoma" w:cs="Tahoma"/>
          <w:szCs w:val="20"/>
          <w:lang w:val="en-IE"/>
        </w:rPr>
        <w:t>Asset &amp; Investment Management</w:t>
      </w:r>
    </w:p>
    <w:p w:rsidRPr="001A6697" w:rsidR="00787D84" w:rsidP="00787D84" w:rsidRDefault="00787D84" w14:paraId="2EF57698" w14:textId="77777777">
      <w:pPr>
        <w:spacing w:after="160" w:line="257" w:lineRule="auto"/>
        <w:rPr>
          <w:rFonts w:eastAsia="Tahoma" w:cs="Tahoma"/>
          <w:szCs w:val="20"/>
          <w:lang w:val="en-IE"/>
        </w:rPr>
      </w:pPr>
      <w:r w:rsidRPr="001A6697">
        <w:rPr>
          <w:rFonts w:eastAsia="Tahoma" w:cs="Tahoma"/>
          <w:szCs w:val="20"/>
          <w:lang w:val="en-IE"/>
        </w:rPr>
        <w:t>Banking &amp; Fund Services</w:t>
      </w:r>
    </w:p>
    <w:p w:rsidRPr="001A6697" w:rsidR="00787D84" w:rsidP="00787D84" w:rsidRDefault="00787D84" w14:paraId="19D35ED7" w14:textId="77777777">
      <w:pPr>
        <w:spacing w:after="160" w:line="257" w:lineRule="auto"/>
        <w:rPr>
          <w:rFonts w:eastAsia="Tahoma" w:cs="Tahoma"/>
          <w:szCs w:val="20"/>
          <w:lang w:val="en-IE"/>
        </w:rPr>
      </w:pPr>
      <w:r w:rsidRPr="001A6697">
        <w:rPr>
          <w:rFonts w:eastAsia="Tahoma" w:cs="Tahoma"/>
          <w:szCs w:val="20"/>
          <w:lang w:val="en-IE"/>
        </w:rPr>
        <w:t>Call centre jobs</w:t>
      </w:r>
    </w:p>
    <w:p w:rsidRPr="001A6697" w:rsidR="00787D84" w:rsidP="00787D84" w:rsidRDefault="00787D84" w14:paraId="5CEA2BBB" w14:textId="77777777">
      <w:pPr>
        <w:spacing w:after="160" w:line="257" w:lineRule="auto"/>
        <w:rPr>
          <w:rFonts w:eastAsia="Tahoma" w:cs="Tahoma"/>
          <w:szCs w:val="20"/>
          <w:lang w:val="en-IE"/>
        </w:rPr>
      </w:pPr>
      <w:r w:rsidRPr="001A6697">
        <w:rPr>
          <w:rFonts w:eastAsia="Tahoma" w:cs="Tahoma"/>
          <w:szCs w:val="20"/>
          <w:lang w:val="en-IE"/>
        </w:rPr>
        <w:t xml:space="preserve">Construction </w:t>
      </w:r>
    </w:p>
    <w:p w:rsidRPr="001A6697" w:rsidR="00787D84" w:rsidP="00787D84" w:rsidRDefault="00787D84" w14:paraId="1E9C85AB" w14:textId="77777777">
      <w:pPr>
        <w:spacing w:after="160" w:line="257" w:lineRule="auto"/>
        <w:rPr>
          <w:rFonts w:eastAsia="Tahoma" w:cs="Tahoma"/>
          <w:szCs w:val="20"/>
          <w:lang w:val="en-IE"/>
        </w:rPr>
      </w:pPr>
      <w:r w:rsidRPr="001A6697">
        <w:rPr>
          <w:rFonts w:eastAsia="Tahoma" w:cs="Tahoma"/>
          <w:szCs w:val="20"/>
          <w:lang w:val="en-IE"/>
        </w:rPr>
        <w:t>Customer Support</w:t>
      </w:r>
    </w:p>
    <w:p w:rsidRPr="001A6697" w:rsidR="00787D84" w:rsidP="00787D84" w:rsidRDefault="00787D84" w14:paraId="75C0B7B3" w14:textId="77777777">
      <w:pPr>
        <w:spacing w:after="160" w:line="257" w:lineRule="auto"/>
        <w:rPr>
          <w:rFonts w:eastAsia="Tahoma" w:cs="Tahoma"/>
          <w:szCs w:val="20"/>
          <w:lang w:val="en-IE"/>
        </w:rPr>
      </w:pPr>
      <w:r w:rsidRPr="001A6697">
        <w:rPr>
          <w:rFonts w:eastAsia="Tahoma" w:cs="Tahoma"/>
          <w:szCs w:val="20"/>
          <w:lang w:val="en-IE"/>
        </w:rPr>
        <w:t>Executive Search</w:t>
      </w:r>
    </w:p>
    <w:p w:rsidRPr="001A6697" w:rsidR="00787D84" w:rsidP="00787D84" w:rsidRDefault="00787D84" w14:paraId="7D545246" w14:textId="77777777">
      <w:pPr>
        <w:spacing w:after="160" w:line="257" w:lineRule="auto"/>
        <w:rPr>
          <w:rFonts w:eastAsia="Tahoma" w:cs="Tahoma"/>
          <w:szCs w:val="20"/>
          <w:lang w:val="en-IE"/>
        </w:rPr>
      </w:pPr>
      <w:r w:rsidRPr="001A6697">
        <w:rPr>
          <w:rFonts w:eastAsia="Tahoma" w:cs="Tahoma"/>
          <w:szCs w:val="20"/>
          <w:lang w:val="en-IE"/>
        </w:rPr>
        <w:t>Finance</w:t>
      </w:r>
    </w:p>
    <w:p w:rsidRPr="001A6697" w:rsidR="00787D84" w:rsidP="00787D84" w:rsidRDefault="00787D84" w14:paraId="26E53833" w14:textId="77777777">
      <w:pPr>
        <w:spacing w:after="160" w:line="257" w:lineRule="auto"/>
        <w:rPr>
          <w:rFonts w:eastAsia="Tahoma" w:cs="Tahoma"/>
          <w:szCs w:val="20"/>
          <w:lang w:val="en-IE"/>
        </w:rPr>
      </w:pPr>
      <w:r w:rsidRPr="001A6697">
        <w:rPr>
          <w:rFonts w:eastAsia="Tahoma" w:cs="Tahoma"/>
          <w:szCs w:val="20"/>
          <w:lang w:val="en-IE"/>
        </w:rPr>
        <w:t>Fintech</w:t>
      </w:r>
    </w:p>
    <w:p w:rsidRPr="001A6697" w:rsidR="00787D84" w:rsidP="00787D84" w:rsidRDefault="00787D84" w14:paraId="42A9BE3D" w14:textId="77777777">
      <w:pPr>
        <w:spacing w:after="160" w:line="257" w:lineRule="auto"/>
        <w:rPr>
          <w:rFonts w:eastAsia="Tahoma" w:cs="Tahoma"/>
          <w:szCs w:val="20"/>
          <w:lang w:val="en-IE"/>
        </w:rPr>
      </w:pPr>
      <w:r w:rsidRPr="001A6697">
        <w:rPr>
          <w:rFonts w:eastAsia="Tahoma" w:cs="Tahoma"/>
          <w:szCs w:val="20"/>
          <w:lang w:val="en-IE"/>
        </w:rPr>
        <w:t>Healthcare</w:t>
      </w:r>
    </w:p>
    <w:p w:rsidRPr="001A6697" w:rsidR="00787D84" w:rsidP="00787D84" w:rsidRDefault="00787D84" w14:paraId="04F40F78" w14:textId="77777777">
      <w:pPr>
        <w:spacing w:after="160" w:line="257" w:lineRule="auto"/>
        <w:rPr>
          <w:rFonts w:eastAsia="Tahoma" w:cs="Tahoma"/>
          <w:szCs w:val="20"/>
          <w:lang w:val="en-IE"/>
        </w:rPr>
      </w:pPr>
      <w:r w:rsidRPr="001A6697">
        <w:rPr>
          <w:rFonts w:eastAsia="Tahoma" w:cs="Tahoma"/>
          <w:szCs w:val="20"/>
          <w:lang w:val="en-IE"/>
        </w:rPr>
        <w:t>Human Resources</w:t>
      </w:r>
    </w:p>
    <w:p w:rsidRPr="001A6697" w:rsidR="00787D84" w:rsidP="00787D84" w:rsidRDefault="00787D84" w14:paraId="220211E3" w14:textId="77777777">
      <w:pPr>
        <w:spacing w:after="160" w:line="257" w:lineRule="auto"/>
        <w:rPr>
          <w:rFonts w:eastAsia="Tahoma" w:cs="Tahoma"/>
          <w:szCs w:val="20"/>
          <w:lang w:val="en-IE"/>
        </w:rPr>
      </w:pPr>
      <w:r w:rsidRPr="001A6697">
        <w:rPr>
          <w:rFonts w:eastAsia="Tahoma" w:cs="Tahoma"/>
          <w:szCs w:val="20"/>
          <w:lang w:val="en-IE"/>
        </w:rPr>
        <w:t>Information Technology</w:t>
      </w:r>
    </w:p>
    <w:p w:rsidRPr="001A6697" w:rsidR="00787D84" w:rsidP="00787D84" w:rsidRDefault="00787D84" w14:paraId="4474FA25" w14:textId="77777777">
      <w:pPr>
        <w:spacing w:after="160" w:line="257" w:lineRule="auto"/>
        <w:rPr>
          <w:rFonts w:eastAsia="Tahoma" w:cs="Tahoma"/>
          <w:szCs w:val="20"/>
          <w:lang w:val="en-IE"/>
        </w:rPr>
      </w:pPr>
      <w:r w:rsidRPr="001A6697">
        <w:rPr>
          <w:rFonts w:eastAsia="Tahoma" w:cs="Tahoma"/>
          <w:szCs w:val="20"/>
          <w:lang w:val="en-IE"/>
        </w:rPr>
        <w:t xml:space="preserve">Insurance &amp; Actuarial                                    </w:t>
      </w:r>
    </w:p>
    <w:p w:rsidRPr="001A6697" w:rsidR="00787D84" w:rsidP="00787D84" w:rsidRDefault="00787D84" w14:paraId="56AD3E9F" w14:textId="77777777">
      <w:pPr>
        <w:spacing w:after="160" w:line="257" w:lineRule="auto"/>
        <w:rPr>
          <w:rFonts w:eastAsia="Tahoma" w:cs="Tahoma"/>
          <w:szCs w:val="20"/>
          <w:lang w:val="en-IE"/>
        </w:rPr>
      </w:pPr>
      <w:r w:rsidRPr="001A6697">
        <w:rPr>
          <w:rFonts w:eastAsia="Tahoma" w:cs="Tahoma"/>
          <w:szCs w:val="20"/>
          <w:lang w:val="en-IE"/>
        </w:rPr>
        <w:t>Legal</w:t>
      </w:r>
    </w:p>
    <w:p w:rsidRPr="001A6697" w:rsidR="00787D84" w:rsidP="00787D84" w:rsidRDefault="00787D84" w14:paraId="4F484A27" w14:textId="77777777">
      <w:pPr>
        <w:spacing w:after="160" w:line="257" w:lineRule="auto"/>
        <w:rPr>
          <w:rFonts w:eastAsia="Tahoma" w:cs="Tahoma"/>
          <w:szCs w:val="20"/>
          <w:lang w:val="en-IE"/>
        </w:rPr>
      </w:pPr>
      <w:r w:rsidRPr="001A6697">
        <w:rPr>
          <w:rFonts w:eastAsia="Tahoma" w:cs="Tahoma"/>
          <w:szCs w:val="20"/>
          <w:lang w:val="en-IE"/>
        </w:rPr>
        <w:t>Manufacturing</w:t>
      </w:r>
    </w:p>
    <w:p w:rsidRPr="001A6697" w:rsidR="00787D84" w:rsidP="00787D84" w:rsidRDefault="00787D84" w14:paraId="2351A5B1" w14:textId="77777777">
      <w:pPr>
        <w:spacing w:after="160" w:line="257" w:lineRule="auto"/>
        <w:rPr>
          <w:rFonts w:eastAsia="Tahoma" w:cs="Tahoma"/>
          <w:szCs w:val="20"/>
          <w:lang w:val="en-IE"/>
        </w:rPr>
      </w:pPr>
      <w:r w:rsidRPr="001A6697">
        <w:rPr>
          <w:rFonts w:eastAsia="Tahoma" w:cs="Tahoma"/>
          <w:szCs w:val="20"/>
          <w:lang w:val="en-IE"/>
        </w:rPr>
        <w:t>Marketing</w:t>
      </w:r>
    </w:p>
    <w:p w:rsidRPr="001A6697" w:rsidR="00787D84" w:rsidP="00787D84" w:rsidRDefault="00787D84" w14:paraId="0E4E43E1" w14:textId="77777777">
      <w:pPr>
        <w:spacing w:after="160" w:line="257" w:lineRule="auto"/>
        <w:rPr>
          <w:rFonts w:eastAsia="Tahoma" w:cs="Tahoma"/>
          <w:szCs w:val="20"/>
          <w:lang w:val="en-IE"/>
        </w:rPr>
      </w:pPr>
      <w:r w:rsidRPr="001A6697">
        <w:rPr>
          <w:rFonts w:eastAsia="Tahoma" w:cs="Tahoma"/>
          <w:szCs w:val="20"/>
          <w:lang w:val="en-IE"/>
        </w:rPr>
        <w:t>Pharmaceutical</w:t>
      </w:r>
    </w:p>
    <w:p w:rsidRPr="001A6697" w:rsidR="00787D84" w:rsidP="00787D84" w:rsidRDefault="00787D84" w14:paraId="6B8EDAA3" w14:textId="77777777">
      <w:pPr>
        <w:spacing w:after="160" w:line="257" w:lineRule="auto"/>
        <w:rPr>
          <w:rFonts w:eastAsia="Tahoma" w:cs="Tahoma"/>
          <w:szCs w:val="20"/>
          <w:lang w:val="en-IE"/>
        </w:rPr>
      </w:pPr>
      <w:r w:rsidRPr="001A6697">
        <w:rPr>
          <w:rFonts w:eastAsia="Tahoma" w:cs="Tahoma"/>
          <w:szCs w:val="20"/>
          <w:lang w:val="en-IE"/>
        </w:rPr>
        <w:t>Retail</w:t>
      </w:r>
    </w:p>
    <w:p w:rsidRPr="001A6697" w:rsidR="00787D84" w:rsidP="00787D84" w:rsidRDefault="00787D84" w14:paraId="62669F7E" w14:textId="77777777">
      <w:pPr>
        <w:spacing w:after="160" w:line="257" w:lineRule="auto"/>
        <w:rPr>
          <w:rFonts w:eastAsia="Tahoma" w:cs="Tahoma"/>
          <w:szCs w:val="20"/>
          <w:lang w:val="en-IE"/>
        </w:rPr>
      </w:pPr>
      <w:r w:rsidRPr="001A6697">
        <w:rPr>
          <w:rFonts w:eastAsia="Tahoma" w:cs="Tahoma"/>
          <w:szCs w:val="20"/>
          <w:lang w:val="en-IE"/>
        </w:rPr>
        <w:t>Sales &amp; marketing</w:t>
      </w:r>
    </w:p>
    <w:p w:rsidRPr="001A6697" w:rsidR="00787D84" w:rsidP="00787D84" w:rsidRDefault="00787D84" w14:paraId="16017D6B" w14:textId="77777777">
      <w:pPr>
        <w:spacing w:after="160" w:line="257" w:lineRule="auto"/>
        <w:rPr>
          <w:rFonts w:eastAsia="Tahoma" w:cs="Tahoma"/>
          <w:szCs w:val="20"/>
          <w:lang w:val="en-IE"/>
        </w:rPr>
      </w:pPr>
      <w:r w:rsidRPr="001A6697">
        <w:rPr>
          <w:rFonts w:eastAsia="Tahoma" w:cs="Tahoma"/>
          <w:szCs w:val="20"/>
          <w:lang w:val="en-IE"/>
        </w:rPr>
        <w:t>Social Care</w:t>
      </w:r>
    </w:p>
    <w:p w:rsidRPr="001A6697" w:rsidR="00787D84" w:rsidP="00787D84" w:rsidRDefault="00787D84" w14:paraId="523520C7" w14:textId="77777777">
      <w:pPr>
        <w:spacing w:after="160" w:line="257" w:lineRule="auto"/>
        <w:rPr>
          <w:rFonts w:eastAsia="Tahoma" w:cs="Tahoma"/>
          <w:szCs w:val="20"/>
          <w:lang w:val="en-IE"/>
        </w:rPr>
      </w:pPr>
      <w:r w:rsidRPr="001A6697">
        <w:rPr>
          <w:rFonts w:eastAsia="Tahoma" w:cs="Tahoma"/>
          <w:szCs w:val="20"/>
          <w:lang w:val="en-IE"/>
        </w:rPr>
        <w:t>Supply Chain</w:t>
      </w:r>
    </w:p>
    <w:p w:rsidRPr="001A6697" w:rsidR="00787D84" w:rsidP="00787D84" w:rsidRDefault="00787D84" w14:paraId="5B3740E4" w14:textId="77777777">
      <w:pPr>
        <w:spacing w:after="160" w:line="257" w:lineRule="auto"/>
        <w:rPr>
          <w:rFonts w:eastAsia="Tahoma" w:cs="Tahoma"/>
          <w:szCs w:val="20"/>
          <w:lang w:val="en-IE"/>
        </w:rPr>
      </w:pPr>
      <w:r w:rsidRPr="001A6697">
        <w:rPr>
          <w:rFonts w:eastAsia="Tahoma" w:cs="Tahoma"/>
          <w:szCs w:val="20"/>
          <w:lang w:val="en-IE"/>
        </w:rPr>
        <w:t>Taxation</w:t>
      </w:r>
    </w:p>
    <w:p w:rsidRPr="001A6697" w:rsidR="00787D84" w:rsidP="00787D84" w:rsidRDefault="00787D84" w14:paraId="71C1596B" w14:textId="77777777">
      <w:pPr>
        <w:spacing w:after="160" w:line="257" w:lineRule="auto"/>
        <w:rPr>
          <w:rFonts w:eastAsia="Tahoma" w:cs="Tahoma"/>
          <w:szCs w:val="20"/>
          <w:lang w:val="en-IE"/>
        </w:rPr>
      </w:pPr>
      <w:r w:rsidRPr="001A6697">
        <w:rPr>
          <w:rFonts w:eastAsia="Tahoma" w:cs="Tahoma"/>
          <w:szCs w:val="20"/>
          <w:lang w:val="en-IE"/>
        </w:rPr>
        <w:t xml:space="preserve"> </w:t>
      </w:r>
    </w:p>
    <w:p w:rsidRPr="001A6697" w:rsidR="00787D84" w:rsidP="6FE27AC4" w:rsidRDefault="00787D84" w14:paraId="219061F9" w14:textId="77777777">
      <w:pPr>
        <w:spacing w:after="160" w:line="257" w:lineRule="auto"/>
        <w:jc w:val="both"/>
        <w:rPr>
          <w:rFonts w:eastAsia="Tahoma" w:cs="Tahoma"/>
          <w:lang w:val="en-IE"/>
        </w:rPr>
      </w:pPr>
      <w:r w:rsidRPr="6FE27AC4" w:rsidR="49FF06E1">
        <w:rPr>
          <w:rFonts w:eastAsia="Tahoma" w:cs="Tahoma"/>
          <w:lang w:val="en-IE"/>
        </w:rPr>
        <w:t>To identify new opportunities that might arise in a fast-changing market such the Recruiting and to prepare the company and the employees timely, it will be vital for the SAS Recruitment to be constantly updated on the competitor’s scenario and to also keep monitored the job categories that are in high demand.</w:t>
      </w:r>
    </w:p>
    <w:p w:rsidRPr="001A6697" w:rsidR="00787D84" w:rsidP="6FE27AC4" w:rsidRDefault="00787D84" w14:paraId="3B0B49ED" w14:textId="77777777">
      <w:pPr>
        <w:spacing w:after="160" w:line="257" w:lineRule="auto"/>
        <w:jc w:val="both"/>
        <w:rPr>
          <w:rFonts w:eastAsia="Tahoma" w:cs="Tahoma"/>
          <w:lang w:val="en-IE"/>
        </w:rPr>
      </w:pPr>
      <w:r w:rsidRPr="6FE27AC4" w:rsidR="49FF06E1">
        <w:rPr>
          <w:rFonts w:eastAsia="Tahoma" w:cs="Tahoma"/>
          <w:lang w:val="en-IE"/>
        </w:rPr>
        <w:t>Any change in the competitor’s scenario, i.e., a competitor expanding its area of expertise or reducing its resources on others as also new job categories increasing in demand when big companies show on the market (see the recent example of Tik Tok) might result to be a treat if unnoticed or an opportunity if noticed on time and if the SAS Recruitment is able to change and adapt its structure to action rapidly.</w:t>
      </w:r>
    </w:p>
    <w:p w:rsidRPr="00787D84" w:rsidR="00787D84" w:rsidP="1546FFBD" w:rsidRDefault="00787D84" w14:paraId="6584778C" w14:textId="77777777">
      <w:pPr>
        <w:spacing w:afterAutospacing="1"/>
        <w:rPr>
          <w:rFonts w:cs="Tahoma"/>
          <w:szCs w:val="20"/>
          <w:lang w:val="en-IE"/>
        </w:rPr>
      </w:pPr>
    </w:p>
    <w:p w:rsidRPr="00787D84" w:rsidR="006C11C2" w:rsidP="006C11C2" w:rsidRDefault="006C11C2" w14:paraId="67D754AD" w14:textId="77777777">
      <w:pPr>
        <w:pStyle w:val="Heading2"/>
        <w:rPr>
          <w:rFonts w:eastAsia="Tahoma" w:cs="Tahoma"/>
          <w:bCs/>
          <w:szCs w:val="32"/>
          <w:lang w:val="en-IE"/>
        </w:rPr>
      </w:pPr>
      <w:bookmarkStart w:name="_Toc80113634" w:id="21"/>
      <w:r w:rsidRPr="00787D84">
        <w:rPr>
          <w:rFonts w:cs="Tahoma"/>
          <w:szCs w:val="32"/>
          <w:lang w:val="en-IE"/>
        </w:rPr>
        <w:t>Kotter’s Strategy for organizational changes</w:t>
      </w:r>
      <w:bookmarkEnd w:id="21"/>
    </w:p>
    <w:p w:rsidRPr="001A6697" w:rsidR="006C11C2" w:rsidP="6FE27AC4" w:rsidRDefault="006C11C2" w14:paraId="4AD86EBA" w14:textId="77777777">
      <w:pPr>
        <w:spacing w:after="160" w:line="259" w:lineRule="auto"/>
        <w:jc w:val="both"/>
        <w:rPr>
          <w:rFonts w:eastAsia="Tahoma" w:cs="Tahoma"/>
          <w:lang w:val="en-IE"/>
        </w:rPr>
      </w:pPr>
      <w:r w:rsidRPr="6FE27AC4" w:rsidR="61A9CA74">
        <w:rPr>
          <w:rFonts w:eastAsia="Tahoma" w:cs="Tahoma"/>
          <w:lang w:val="en-IE"/>
        </w:rPr>
        <w:t xml:space="preserve">The Kotter’s methodology has been developed to help organizations in areas demanding change such as efficiencies, innovation, growth, culture, digital transformation [1]. </w:t>
      </w:r>
    </w:p>
    <w:p w:rsidRPr="001A6697" w:rsidR="006C11C2" w:rsidP="6FE27AC4" w:rsidRDefault="006C11C2" w14:paraId="6C1CB567" w14:textId="77777777">
      <w:pPr>
        <w:spacing w:after="160" w:line="259" w:lineRule="auto"/>
        <w:jc w:val="both"/>
        <w:rPr>
          <w:rFonts w:eastAsia="Tahoma" w:cs="Tahoma"/>
          <w:lang w:val="en-IE"/>
        </w:rPr>
      </w:pPr>
      <w:r w:rsidRPr="6FE27AC4" w:rsidR="61A9CA74">
        <w:rPr>
          <w:rFonts w:eastAsia="Tahoma" w:cs="Tahoma"/>
          <w:lang w:val="en-IE"/>
        </w:rPr>
        <w:t xml:space="preserve">Particularly for the last point, digital transformation, the Kotter’s strategy is considered helpful for this project because the SAS Recruitment has the plan to become a paperless company and to move all the paper and excel archives into the Microsoft Dynamics 365. This change might find much resistance, </w:t>
      </w:r>
      <w:proofErr w:type="gramStart"/>
      <w:r w:rsidRPr="6FE27AC4" w:rsidR="61A9CA74">
        <w:rPr>
          <w:rFonts w:eastAsia="Tahoma" w:cs="Tahoma"/>
          <w:lang w:val="en-IE"/>
        </w:rPr>
        <w:t>in particular from</w:t>
      </w:r>
      <w:proofErr w:type="gramEnd"/>
      <w:r w:rsidRPr="6FE27AC4" w:rsidR="61A9CA74">
        <w:rPr>
          <w:rFonts w:eastAsia="Tahoma" w:cs="Tahoma"/>
          <w:lang w:val="en-IE"/>
        </w:rPr>
        <w:t xml:space="preserve"> senior employees, who might be reluctant to embrace the digitalization or from departments distributed in the 8 branches, used to work independently, who might be reluctant to share information with the departments from other locations, seen very often as pure competitors. </w:t>
      </w:r>
    </w:p>
    <w:p w:rsidRPr="001A6697" w:rsidR="006C11C2" w:rsidP="6FE27AC4" w:rsidRDefault="006C11C2" w14:paraId="24681679" w14:textId="77777777">
      <w:pPr>
        <w:spacing w:after="160" w:line="259" w:lineRule="auto"/>
        <w:jc w:val="both"/>
        <w:rPr>
          <w:rFonts w:eastAsia="Tahoma" w:cs="Tahoma"/>
          <w:lang w:val="en-IE"/>
        </w:rPr>
      </w:pPr>
      <w:r w:rsidRPr="6FE27AC4" w:rsidR="61A9CA74">
        <w:rPr>
          <w:rFonts w:eastAsia="Tahoma" w:cs="Tahoma"/>
          <w:lang w:val="en-IE"/>
        </w:rPr>
        <w:t>Kotter’s comes helpful in these situations with its methodology that is summarized in the following 8 steps:</w:t>
      </w:r>
    </w:p>
    <w:p w:rsidRPr="001A6697" w:rsidR="006C11C2" w:rsidP="6FE27AC4" w:rsidRDefault="009E483C" w14:paraId="4832E2B8" w14:textId="77777777">
      <w:pPr>
        <w:pStyle w:val="ListParagraph"/>
        <w:numPr>
          <w:ilvl w:val="0"/>
          <w:numId w:val="7"/>
        </w:numPr>
        <w:spacing w:beforeAutospacing="on" w:after="160" w:afterAutospacing="on"/>
        <w:ind w:left="1320"/>
        <w:jc w:val="both"/>
        <w:rPr>
          <w:rFonts w:eastAsia="Tahoma" w:cs="Tahoma"/>
          <w:color w:val="000000" w:themeColor="text1"/>
          <w:lang w:val="en-IE"/>
        </w:rPr>
      </w:pPr>
      <w:hyperlink w:anchor="step-1" r:id="Re348363e64364f62">
        <w:r w:rsidRPr="6FE27AC4" w:rsidR="61A9CA74">
          <w:rPr>
            <w:rFonts w:eastAsia="Tahoma" w:cs="Tahoma"/>
            <w:lang w:val="en-IE"/>
          </w:rPr>
          <w:t>Create a sense of urgency</w:t>
        </w:r>
      </w:hyperlink>
    </w:p>
    <w:p w:rsidRPr="001A6697" w:rsidR="006C11C2" w:rsidP="6FE27AC4" w:rsidRDefault="009E483C" w14:paraId="6330809D" w14:textId="77777777">
      <w:pPr>
        <w:pStyle w:val="ListParagraph"/>
        <w:numPr>
          <w:ilvl w:val="0"/>
          <w:numId w:val="7"/>
        </w:numPr>
        <w:spacing w:beforeAutospacing="on" w:after="160" w:afterAutospacing="on"/>
        <w:ind w:left="1320"/>
        <w:jc w:val="both"/>
        <w:rPr>
          <w:rFonts w:eastAsia="Tahoma" w:cs="Tahoma"/>
          <w:color w:val="000000" w:themeColor="text1"/>
          <w:lang w:val="en-IE"/>
        </w:rPr>
      </w:pPr>
      <w:hyperlink w:anchor="step-2" r:id="Raa4c5a924d1d4ebd">
        <w:r w:rsidRPr="6FE27AC4" w:rsidR="61A9CA74">
          <w:rPr>
            <w:rFonts w:eastAsia="Tahoma" w:cs="Tahoma"/>
            <w:lang w:val="en-IE"/>
          </w:rPr>
          <w:t>Build a guiding coalition</w:t>
        </w:r>
      </w:hyperlink>
    </w:p>
    <w:p w:rsidRPr="001A6697" w:rsidR="006C11C2" w:rsidP="6FE27AC4" w:rsidRDefault="009E483C" w14:paraId="56C2E3B8" w14:textId="77777777">
      <w:pPr>
        <w:pStyle w:val="ListParagraph"/>
        <w:numPr>
          <w:ilvl w:val="0"/>
          <w:numId w:val="7"/>
        </w:numPr>
        <w:spacing w:beforeAutospacing="on" w:after="160" w:afterAutospacing="on"/>
        <w:ind w:left="1320"/>
        <w:jc w:val="both"/>
        <w:rPr>
          <w:rFonts w:eastAsia="Tahoma" w:cs="Tahoma"/>
          <w:color w:val="000000" w:themeColor="text1"/>
          <w:lang w:val="en-IE"/>
        </w:rPr>
      </w:pPr>
      <w:hyperlink w:anchor="step-3" r:id="R67f62197f8a84db9">
        <w:r w:rsidRPr="6FE27AC4" w:rsidR="61A9CA74">
          <w:rPr>
            <w:rFonts w:eastAsia="Tahoma" w:cs="Tahoma"/>
            <w:lang w:val="en-IE"/>
          </w:rPr>
          <w:t>Form a strategic vision and initiatives</w:t>
        </w:r>
      </w:hyperlink>
    </w:p>
    <w:p w:rsidRPr="001A6697" w:rsidR="006C11C2" w:rsidP="6FE27AC4" w:rsidRDefault="009E483C" w14:paraId="0DA6FE23" w14:textId="77777777">
      <w:pPr>
        <w:pStyle w:val="ListParagraph"/>
        <w:numPr>
          <w:ilvl w:val="0"/>
          <w:numId w:val="7"/>
        </w:numPr>
        <w:spacing w:beforeAutospacing="on" w:after="160" w:afterAutospacing="on"/>
        <w:ind w:left="1320"/>
        <w:jc w:val="both"/>
        <w:rPr>
          <w:rFonts w:eastAsia="Tahoma" w:cs="Tahoma"/>
          <w:color w:val="000000" w:themeColor="text1"/>
          <w:lang w:val="en-IE"/>
        </w:rPr>
      </w:pPr>
      <w:hyperlink w:anchor="step-4" r:id="R1c34905059ec4310">
        <w:r w:rsidRPr="6FE27AC4" w:rsidR="61A9CA74">
          <w:rPr>
            <w:rFonts w:eastAsia="Tahoma" w:cs="Tahoma"/>
            <w:lang w:val="en-IE"/>
          </w:rPr>
          <w:t>Enlist a volunteer army</w:t>
        </w:r>
      </w:hyperlink>
    </w:p>
    <w:p w:rsidRPr="001A6697" w:rsidR="006C11C2" w:rsidP="6FE27AC4" w:rsidRDefault="009E483C" w14:paraId="5A703498" w14:textId="77777777">
      <w:pPr>
        <w:pStyle w:val="ListParagraph"/>
        <w:numPr>
          <w:ilvl w:val="0"/>
          <w:numId w:val="7"/>
        </w:numPr>
        <w:spacing w:beforeAutospacing="on" w:after="160" w:afterAutospacing="on"/>
        <w:ind w:left="1320"/>
        <w:jc w:val="both"/>
        <w:rPr>
          <w:rFonts w:eastAsia="Tahoma" w:cs="Tahoma"/>
          <w:color w:val="000000" w:themeColor="text1"/>
          <w:lang w:val="en-IE"/>
        </w:rPr>
      </w:pPr>
      <w:hyperlink w:anchor="step-5" r:id="Rf1571a0b5ce64acc">
        <w:r w:rsidRPr="6FE27AC4" w:rsidR="61A9CA74">
          <w:rPr>
            <w:rFonts w:eastAsia="Tahoma" w:cs="Tahoma"/>
            <w:lang w:val="en-IE"/>
          </w:rPr>
          <w:t>Enable action by removing barriers</w:t>
        </w:r>
      </w:hyperlink>
    </w:p>
    <w:p w:rsidRPr="001A6697" w:rsidR="006C11C2" w:rsidP="6FE27AC4" w:rsidRDefault="009E483C" w14:paraId="1D9E87AF" w14:textId="77777777">
      <w:pPr>
        <w:pStyle w:val="ListParagraph"/>
        <w:numPr>
          <w:ilvl w:val="0"/>
          <w:numId w:val="7"/>
        </w:numPr>
        <w:spacing w:beforeAutospacing="on" w:after="160" w:afterAutospacing="on"/>
        <w:ind w:left="1320"/>
        <w:jc w:val="both"/>
        <w:rPr>
          <w:rFonts w:eastAsia="Tahoma" w:cs="Tahoma"/>
          <w:color w:val="000000" w:themeColor="text1"/>
          <w:lang w:val="en-IE"/>
        </w:rPr>
      </w:pPr>
      <w:hyperlink w:anchor="step-6" r:id="Rb46220257cb94f22">
        <w:r w:rsidRPr="6FE27AC4" w:rsidR="61A9CA74">
          <w:rPr>
            <w:rFonts w:eastAsia="Tahoma" w:cs="Tahoma"/>
            <w:lang w:val="en-IE"/>
          </w:rPr>
          <w:t>Generate short-term wins</w:t>
        </w:r>
      </w:hyperlink>
    </w:p>
    <w:p w:rsidRPr="001A6697" w:rsidR="006C11C2" w:rsidP="6FE27AC4" w:rsidRDefault="009E483C" w14:paraId="65C7FD98" w14:textId="77777777">
      <w:pPr>
        <w:pStyle w:val="ListParagraph"/>
        <w:numPr>
          <w:ilvl w:val="0"/>
          <w:numId w:val="7"/>
        </w:numPr>
        <w:spacing w:beforeAutospacing="on" w:after="160" w:afterAutospacing="on"/>
        <w:ind w:left="1320"/>
        <w:jc w:val="both"/>
        <w:rPr>
          <w:rFonts w:eastAsia="Tahoma" w:cs="Tahoma"/>
          <w:color w:val="000000" w:themeColor="text1"/>
          <w:lang w:val="en-IE"/>
        </w:rPr>
      </w:pPr>
      <w:hyperlink w:anchor="step-7" r:id="R2e9327cb73b04f61">
        <w:r w:rsidRPr="6FE27AC4" w:rsidR="61A9CA74">
          <w:rPr>
            <w:rFonts w:eastAsia="Tahoma" w:cs="Tahoma"/>
            <w:lang w:val="en-IE"/>
          </w:rPr>
          <w:t>Sustain acceleration</w:t>
        </w:r>
      </w:hyperlink>
    </w:p>
    <w:p w:rsidRPr="001A6697" w:rsidR="006C11C2" w:rsidP="6FE27AC4" w:rsidRDefault="009E483C" w14:paraId="150583FE" w14:textId="05939C02">
      <w:pPr>
        <w:pStyle w:val="ListParagraph"/>
        <w:numPr>
          <w:ilvl w:val="0"/>
          <w:numId w:val="7"/>
        </w:numPr>
        <w:spacing w:beforeAutospacing="on" w:after="160" w:afterAutospacing="on"/>
        <w:ind w:left="1320"/>
        <w:jc w:val="both"/>
        <w:rPr>
          <w:rFonts w:eastAsia="Tahoma" w:cs="Tahoma"/>
          <w:color w:val="000000" w:themeColor="text1"/>
          <w:lang w:val="en-IE"/>
        </w:rPr>
      </w:pPr>
      <w:hyperlink w:anchor="step-8" r:id="Ra50e0446be1c4e4c">
        <w:r w:rsidRPr="6FE27AC4" w:rsidR="61A9CA74">
          <w:rPr>
            <w:rFonts w:eastAsia="Tahoma" w:cs="Tahoma"/>
            <w:lang w:val="en-IE"/>
          </w:rPr>
          <w:t>Institute change</w:t>
        </w:r>
      </w:hyperlink>
      <w:r w:rsidRPr="6FE27AC4" w:rsidR="61A9CA74">
        <w:rPr>
          <w:rFonts w:eastAsia="Tahoma" w:cs="Tahoma"/>
          <w:lang w:val="en-IE"/>
        </w:rPr>
        <w:t xml:space="preserve"> [2]</w:t>
      </w:r>
    </w:p>
    <w:p w:rsidRPr="001A6697" w:rsidR="006C11C2" w:rsidP="6FE27AC4" w:rsidRDefault="006C11C2" w14:paraId="0FA56ADD" w14:textId="77777777">
      <w:pPr>
        <w:spacing w:beforeAutospacing="on" w:after="160" w:afterAutospacing="on"/>
        <w:jc w:val="both"/>
        <w:rPr>
          <w:rFonts w:eastAsia="Tahoma" w:cs="Tahoma"/>
          <w:lang w:val="en-IE"/>
        </w:rPr>
      </w:pPr>
      <w:r w:rsidRPr="6FE27AC4" w:rsidR="61A9CA74">
        <w:rPr>
          <w:rFonts w:eastAsia="Tahoma" w:cs="Tahoma"/>
          <w:lang w:val="en-IE"/>
        </w:rPr>
        <w:t>The sense of urgency, “developed by very creative means, gets people off the couch, out of a bunker, and ready to move” [3]. To create a sense of urgency, the plan contains a few actions oriented to make employees aware of the necessity to embrace digitalization because all the competitors have, with different CRM, done the same change that brought them a massive competitive advantage.</w:t>
      </w:r>
    </w:p>
    <w:p w:rsidRPr="001A6697" w:rsidR="006C11C2" w:rsidP="6FE27AC4" w:rsidRDefault="006C11C2" w14:paraId="58014D9E" w14:textId="77777777">
      <w:pPr>
        <w:spacing w:beforeAutospacing="on" w:after="160" w:afterAutospacing="on"/>
        <w:jc w:val="both"/>
        <w:rPr>
          <w:rFonts w:eastAsia="Tahoma" w:cs="Tahoma"/>
          <w:lang w:val="en-IE"/>
        </w:rPr>
      </w:pPr>
      <w:r w:rsidRPr="6FE27AC4" w:rsidR="61A9CA74">
        <w:rPr>
          <w:rFonts w:eastAsia="Tahoma" w:cs="Tahoma"/>
          <w:lang w:val="en-IE"/>
        </w:rPr>
        <w:t>To address the second point, the management will appoint a “change group” parallel to the management structure. This group will be formed by senior and newbies who show some interest in the digitalization. To avoid common mistakes done in this phase by managers [4], the guiding coalition will be formed by employees who truly show enthusiasm in digitalization and have shown interest in streamlining the procedures. The management will stay engaged with the coalition with weekly meetings.</w:t>
      </w:r>
    </w:p>
    <w:p w:rsidRPr="001A6697" w:rsidR="006C11C2" w:rsidP="6FE27AC4" w:rsidRDefault="006C11C2" w14:paraId="450B7C1E" w14:textId="77777777">
      <w:pPr>
        <w:spacing w:beforeAutospacing="on" w:after="160" w:afterAutospacing="on"/>
        <w:jc w:val="both"/>
        <w:rPr>
          <w:rFonts w:eastAsia="Tahoma" w:cs="Tahoma"/>
          <w:lang w:val="en-IE"/>
        </w:rPr>
      </w:pPr>
      <w:r w:rsidRPr="6FE27AC4" w:rsidR="61A9CA74">
        <w:rPr>
          <w:rFonts w:eastAsia="Tahoma" w:cs="Tahoma"/>
          <w:lang w:val="en-IE"/>
        </w:rPr>
        <w:t>In order to create a vision that can be appealing for all employees, various sessions will be held to underline the advantages of embracing the digitalization, such as the ability to get the contact of anyone withing the organization and get the information needed withing seconds, or the ability to improve the matching between the candidacies and the job vacancies using the machine learning offered by the platform.</w:t>
      </w:r>
    </w:p>
    <w:p w:rsidRPr="001A6697" w:rsidR="006C11C2" w:rsidP="6FE27AC4" w:rsidRDefault="006C11C2" w14:paraId="64A55CF1" w14:textId="77777777">
      <w:pPr>
        <w:spacing w:after="160" w:line="259" w:lineRule="auto"/>
        <w:jc w:val="both"/>
        <w:rPr>
          <w:rFonts w:eastAsia="Tahoma" w:cs="Tahoma"/>
          <w:lang w:val="en-IE"/>
        </w:rPr>
      </w:pPr>
      <w:r w:rsidRPr="6FE27AC4" w:rsidR="61A9CA74">
        <w:rPr>
          <w:rFonts w:eastAsia="Tahoma" w:cs="Tahoma"/>
          <w:lang w:val="en-IE"/>
        </w:rPr>
        <w:t xml:space="preserve">Regarding the fourth point, the ‘army’ will be created on a volunteer basis. The volunteers will belong to all the departments, HR, Trainers, Accountants, Recruiters and so on. “They have the knowledge, experience, and social networking abilities to lead the internal forces within the organization” [5]. </w:t>
      </w:r>
    </w:p>
    <w:p w:rsidRPr="001A6697" w:rsidR="006C11C2" w:rsidP="6FE27AC4" w:rsidRDefault="006C11C2" w14:paraId="36EB85C8" w14:textId="77777777">
      <w:pPr>
        <w:spacing w:after="160" w:line="259" w:lineRule="auto"/>
        <w:jc w:val="both"/>
        <w:rPr>
          <w:rFonts w:eastAsia="Tahoma" w:cs="Tahoma"/>
          <w:lang w:val="en-IE"/>
        </w:rPr>
      </w:pPr>
      <w:r w:rsidRPr="6FE27AC4" w:rsidR="61A9CA74">
        <w:rPr>
          <w:rFonts w:eastAsia="Tahoma" w:cs="Tahoma"/>
          <w:lang w:val="en-IE"/>
        </w:rPr>
        <w:t>Barriers are what blocks people to give their best in every aspect of their life. In this delicate moment of change of the company structure, particular attention will be dedicated to any barrier that might prevent employees to feel encouraged to embrace the change, to participate in it and to contribute to it in their best way. One way to remove barriers is the implementation of a weekly survey offered to all employees to identify any obstruction that is limiting their action and to find solutions to remove them. The surveys will focus particularly on how employees are adapting to the new technology, to check if the trainings have been sufficient or if the employees need more support, even with different approaches, and to check if they are noticing the benefits promised by the change.</w:t>
      </w:r>
    </w:p>
    <w:p w:rsidRPr="001A6697" w:rsidR="006C11C2" w:rsidP="6FE27AC4" w:rsidRDefault="006C11C2" w14:paraId="047829A5" w14:textId="77777777">
      <w:pPr>
        <w:spacing w:after="160" w:line="259" w:lineRule="auto"/>
        <w:jc w:val="both"/>
        <w:rPr>
          <w:rFonts w:eastAsia="Tahoma" w:cs="Tahoma"/>
          <w:lang w:val="en-IE"/>
        </w:rPr>
      </w:pPr>
      <w:r w:rsidRPr="6FE27AC4" w:rsidR="61A9CA74">
        <w:rPr>
          <w:rFonts w:eastAsia="Tahoma" w:cs="Tahoma"/>
          <w:lang w:val="en-IE"/>
        </w:rPr>
        <w:t>‘Wins are the molecules of results. They must be recognized, collected and communicated – early and often – to track progress and energize volunteers to persist’ [2]. On a weekly basis, the short-term wins will be emphasized both on the company newsletter and in the meetings.</w:t>
      </w:r>
    </w:p>
    <w:p w:rsidRPr="001A6697" w:rsidR="006C11C2" w:rsidP="6FE27AC4" w:rsidRDefault="006C11C2" w14:paraId="10E24635" w14:textId="77777777">
      <w:pPr>
        <w:spacing w:after="160" w:line="259" w:lineRule="auto"/>
        <w:jc w:val="both"/>
        <w:rPr>
          <w:rFonts w:eastAsia="Tahoma" w:cs="Tahoma"/>
          <w:lang w:val="en-IE"/>
        </w:rPr>
      </w:pPr>
      <w:r w:rsidRPr="6FE27AC4" w:rsidR="61A9CA74">
        <w:rPr>
          <w:rFonts w:eastAsia="Tahoma" w:cs="Tahoma"/>
          <w:lang w:val="en-IE"/>
        </w:rPr>
        <w:t xml:space="preserve">Regarding the seventh point, in order to keep the momentum of the change, until the system has been deployed and the different location start working as a single entity (we recon this might take years), the management will need to keep employees posted via email and during the meetings, regarding the single successes and achievements and eventually regarding any possible drawback. </w:t>
      </w:r>
    </w:p>
    <w:p w:rsidRPr="00787D84" w:rsidR="00787D84" w:rsidP="6FE27AC4" w:rsidRDefault="006C11C2" w14:paraId="6A072A2C" w14:textId="6F5C0162">
      <w:pPr>
        <w:spacing w:after="160" w:line="259" w:lineRule="auto"/>
        <w:jc w:val="both"/>
        <w:rPr>
          <w:rFonts w:eastAsia="Tahoma" w:cs="Tahoma"/>
          <w:lang w:val="en-IE"/>
        </w:rPr>
      </w:pPr>
      <w:r w:rsidRPr="6FE27AC4" w:rsidR="61A9CA74">
        <w:rPr>
          <w:rFonts w:eastAsia="Tahoma" w:cs="Tahoma"/>
          <w:lang w:val="en-IE"/>
        </w:rPr>
        <w:t>The change needs to be considered normal withing the organization in order to allow further modifications and updates to be accepted without instinctive repulsions. At every chance the progresses of the change will need to be mentioned and success stories will be told and repeated. The change values will need to be included when hiring and training new staff. The members of the original change coalition will be publicly recognized, and those leaders who move ahead with their careers will be replaced with leaders who share the same values to avoid their legacy not to get lost or forgotten</w:t>
      </w:r>
      <w:r w:rsidRPr="6FE27AC4" w:rsidR="49FF06E1">
        <w:rPr>
          <w:rFonts w:eastAsia="Tahoma" w:cs="Tahoma"/>
          <w:lang w:val="en-IE"/>
        </w:rPr>
        <w:t>.</w:t>
      </w:r>
      <w:r w:rsidRPr="6FE27AC4" w:rsidR="61A9CA74">
        <w:rPr>
          <w:rFonts w:eastAsia="Tahoma" w:cs="Tahoma"/>
          <w:lang w:val="en-IE"/>
        </w:rPr>
        <w:t xml:space="preserve"> [6]</w:t>
      </w:r>
    </w:p>
    <w:p w:rsidRPr="001A6697" w:rsidR="00441A85" w:rsidP="00F84933" w:rsidRDefault="003E324A" w14:paraId="0515052E" w14:textId="11BCF81B">
      <w:pPr>
        <w:pStyle w:val="Heading1"/>
        <w:spacing w:before="0" w:after="0"/>
        <w:jc w:val="left"/>
        <w:rPr>
          <w:rFonts w:cs="Tahoma"/>
          <w:color w:val="002060"/>
          <w:szCs w:val="48"/>
          <w:lang w:val="en-US"/>
        </w:rPr>
      </w:pPr>
      <w:bookmarkStart w:name="_Toc80113636" w:id="22"/>
      <w:bookmarkStart w:name="_Toc150148372" w:id="23"/>
      <w:bookmarkStart w:name="_Toc150148596" w:id="24"/>
      <w:r w:rsidRPr="001A6697">
        <w:rPr>
          <w:rFonts w:cs="Tahoma"/>
          <w:color w:val="002060"/>
          <w:szCs w:val="48"/>
          <w:lang w:val="en-US"/>
        </w:rPr>
        <w:t>Development Process</w:t>
      </w:r>
      <w:bookmarkEnd w:id="22"/>
    </w:p>
    <w:p w:rsidRPr="00787D84" w:rsidR="008D7274" w:rsidP="008D7274" w:rsidRDefault="008D7274" w14:paraId="1274703C" w14:textId="07EED04C">
      <w:pPr>
        <w:pStyle w:val="Heading2"/>
        <w:numPr>
          <w:ilvl w:val="0"/>
          <w:numId w:val="0"/>
        </w:numPr>
        <w:spacing w:before="0" w:after="0"/>
        <w:rPr>
          <w:rFonts w:cs="Tahoma"/>
          <w:szCs w:val="32"/>
          <w:lang w:val="en-GB"/>
        </w:rPr>
      </w:pPr>
      <w:bookmarkStart w:name="_Toc80113637" w:id="25"/>
      <w:r w:rsidRPr="00787D84">
        <w:rPr>
          <w:rFonts w:cs="Tahoma"/>
          <w:szCs w:val="32"/>
        </w:rPr>
        <w:t>4.1</w:t>
      </w:r>
      <w:r w:rsidRPr="00787D84">
        <w:rPr>
          <w:rFonts w:cs="Tahoma"/>
          <w:szCs w:val="32"/>
          <w:lang w:val="en-GB"/>
        </w:rPr>
        <w:t xml:space="preserve"> </w:t>
      </w:r>
      <w:r w:rsidRPr="00787D84" w:rsidR="003E324A">
        <w:rPr>
          <w:rFonts w:cs="Tahoma"/>
          <w:szCs w:val="32"/>
          <w:lang w:val="en-GB"/>
        </w:rPr>
        <w:t>Solution</w:t>
      </w:r>
      <w:bookmarkEnd w:id="25"/>
    </w:p>
    <w:p w:rsidRPr="001A6697" w:rsidR="00635D35" w:rsidP="00635D35" w:rsidRDefault="003E324A" w14:paraId="364746B5" w14:textId="24A8198F">
      <w:pPr>
        <w:pStyle w:val="Heading3"/>
        <w:spacing w:after="240"/>
        <w:ind w:left="0"/>
        <w:rPr>
          <w:rFonts w:cs="Tahoma"/>
          <w:sz w:val="20"/>
          <w:lang w:val="en-GB"/>
        </w:rPr>
      </w:pPr>
      <w:bookmarkStart w:name="_Toc80113638" w:id="26"/>
      <w:r w:rsidRPr="6FE27AC4" w:rsidR="5F1D8D9B">
        <w:rPr>
          <w:rFonts w:cs="Tahoma"/>
          <w:sz w:val="20"/>
          <w:szCs w:val="20"/>
          <w:lang w:val="en-GB"/>
        </w:rPr>
        <w:t>Company Data</w:t>
      </w:r>
      <w:bookmarkEnd w:id="26"/>
    </w:p>
    <w:p w:rsidRPr="001A6697" w:rsidR="000C4BDF" w:rsidP="6FE27AC4" w:rsidRDefault="003E324A" w14:paraId="1A174B21" w14:textId="77777777">
      <w:pPr>
        <w:pStyle w:val="BodyText"/>
        <w:ind w:left="0"/>
        <w:jc w:val="both"/>
        <w:rPr>
          <w:rFonts w:cs="Tahoma"/>
          <w:sz w:val="20"/>
          <w:szCs w:val="20"/>
        </w:rPr>
      </w:pPr>
      <w:r w:rsidRPr="6FE27AC4" w:rsidR="5F1D8D9B">
        <w:rPr>
          <w:rFonts w:cs="Tahoma"/>
          <w:sz w:val="20"/>
          <w:szCs w:val="20"/>
        </w:rPr>
        <w:t xml:space="preserve">The company data comprises of </w:t>
      </w:r>
      <w:r w:rsidRPr="6FE27AC4" w:rsidR="5F31EAD5">
        <w:rPr>
          <w:rFonts w:cs="Tahoma"/>
          <w:sz w:val="20"/>
          <w:szCs w:val="20"/>
        </w:rPr>
        <w:t xml:space="preserve">many different tables. </w:t>
      </w:r>
    </w:p>
    <w:p w:rsidRPr="001A6697" w:rsidR="000C4BDF" w:rsidP="6FE27AC4" w:rsidRDefault="00820090" w14:paraId="31E823D4" w14:textId="07064985">
      <w:pPr>
        <w:pStyle w:val="BodyText"/>
        <w:numPr>
          <w:ilvl w:val="0"/>
          <w:numId w:val="13"/>
        </w:numPr>
        <w:ind/>
        <w:jc w:val="both"/>
        <w:rPr>
          <w:rFonts w:cs="Tahoma"/>
          <w:sz w:val="20"/>
          <w:szCs w:val="20"/>
        </w:rPr>
      </w:pPr>
      <w:r w:rsidRPr="6FE27AC4" w:rsidR="52E35037">
        <w:rPr>
          <w:rFonts w:cs="Tahoma"/>
          <w:sz w:val="20"/>
          <w:szCs w:val="20"/>
        </w:rPr>
        <w:t>Candidate information -</w:t>
      </w:r>
      <w:r w:rsidRPr="6FE27AC4" w:rsidR="5F1D8D9B">
        <w:rPr>
          <w:rFonts w:cs="Tahoma"/>
          <w:sz w:val="20"/>
          <w:szCs w:val="20"/>
        </w:rPr>
        <w:t xml:space="preserve"> Contact information; First Name, Last Name, Email, Phone number, Address. Work history; </w:t>
      </w:r>
      <w:r w:rsidRPr="6FE27AC4" w:rsidR="52E35037">
        <w:rPr>
          <w:rFonts w:cs="Tahoma"/>
          <w:sz w:val="20"/>
          <w:szCs w:val="20"/>
        </w:rPr>
        <w:t xml:space="preserve">Industry, </w:t>
      </w:r>
      <w:r w:rsidRPr="6FE27AC4" w:rsidR="5F1D8D9B">
        <w:rPr>
          <w:rFonts w:cs="Tahoma"/>
          <w:sz w:val="20"/>
          <w:szCs w:val="20"/>
        </w:rPr>
        <w:t>Job Title, and Reference Details</w:t>
      </w:r>
      <w:r w:rsidRPr="6FE27AC4" w:rsidR="52E35037">
        <w:rPr>
          <w:rFonts w:cs="Tahoma"/>
          <w:sz w:val="20"/>
          <w:szCs w:val="20"/>
        </w:rPr>
        <w:t>; Name, Company, Position, Phone</w:t>
      </w:r>
      <w:r w:rsidRPr="6FE27AC4" w:rsidR="506ADB8E">
        <w:rPr>
          <w:rFonts w:cs="Tahoma"/>
          <w:sz w:val="20"/>
          <w:szCs w:val="20"/>
        </w:rPr>
        <w:t>:</w:t>
      </w:r>
    </w:p>
    <w:p w:rsidR="506ADB8E" w:rsidP="6FE27AC4" w:rsidRDefault="506ADB8E" w14:paraId="55D9FD54" w14:textId="4EDFACCF">
      <w:pPr>
        <w:pStyle w:val="BodyText"/>
        <w:ind w:left="0"/>
      </w:pPr>
      <w:r w:rsidR="506ADB8E">
        <w:drawing>
          <wp:inline wp14:editId="43988E89" wp14:anchorId="63FF3AAE">
            <wp:extent cx="4733925" cy="1854121"/>
            <wp:effectExtent l="0" t="0" r="0" b="0"/>
            <wp:docPr id="1529414732" name="" title=""/>
            <wp:cNvGraphicFramePr>
              <a:graphicFrameLocks noChangeAspect="1"/>
            </wp:cNvGraphicFramePr>
            <a:graphic>
              <a:graphicData uri="http://schemas.openxmlformats.org/drawingml/2006/picture">
                <pic:pic>
                  <pic:nvPicPr>
                    <pic:cNvPr id="0" name=""/>
                    <pic:cNvPicPr/>
                  </pic:nvPicPr>
                  <pic:blipFill>
                    <a:blip r:embed="R9f3ef8a8f12546b5">
                      <a:extLst>
                        <a:ext xmlns:a="http://schemas.openxmlformats.org/drawingml/2006/main" uri="{28A0092B-C50C-407E-A947-70E740481C1C}">
                          <a14:useLocalDpi val="0"/>
                        </a:ext>
                      </a:extLst>
                    </a:blip>
                    <a:stretch>
                      <a:fillRect/>
                    </a:stretch>
                  </pic:blipFill>
                  <pic:spPr>
                    <a:xfrm>
                      <a:off x="0" y="0"/>
                      <a:ext cx="4733925" cy="1854121"/>
                    </a:xfrm>
                    <a:prstGeom prst="rect">
                      <a:avLst/>
                    </a:prstGeom>
                  </pic:spPr>
                </pic:pic>
              </a:graphicData>
            </a:graphic>
          </wp:inline>
        </w:drawing>
      </w:r>
    </w:p>
    <w:p w:rsidR="46AC4F2A" w:rsidP="6FE27AC4" w:rsidRDefault="46AC4F2A" w14:paraId="32BB8D12" w14:textId="09E6254B">
      <w:pPr>
        <w:pStyle w:val="BodyText"/>
        <w:ind w:left="0"/>
      </w:pPr>
      <w:r w:rsidR="46AC4F2A">
        <w:rPr/>
        <w:t>F</w:t>
      </w:r>
      <w:r w:rsidR="506ADB8E">
        <w:rPr/>
        <w:t>or our implementation: Leads = Candidates</w:t>
      </w:r>
    </w:p>
    <w:p w:rsidRPr="001A6697" w:rsidR="000C4BDF" w:rsidP="6FE27AC4" w:rsidRDefault="00820090" w14:paraId="447F0BEF" w14:textId="6B5D0948">
      <w:pPr>
        <w:pStyle w:val="BodyText"/>
        <w:numPr>
          <w:ilvl w:val="0"/>
          <w:numId w:val="13"/>
        </w:numPr>
        <w:ind/>
        <w:rPr>
          <w:rFonts w:cs="Tahoma"/>
          <w:sz w:val="20"/>
          <w:szCs w:val="20"/>
        </w:rPr>
      </w:pPr>
      <w:r w:rsidRPr="6FE27AC4" w:rsidR="52E35037">
        <w:rPr>
          <w:rFonts w:cs="Tahoma"/>
          <w:sz w:val="20"/>
          <w:szCs w:val="20"/>
        </w:rPr>
        <w:t>Client information</w:t>
      </w:r>
      <w:r w:rsidRPr="6FE27AC4" w:rsidR="5B2F1052">
        <w:rPr>
          <w:rFonts w:cs="Tahoma"/>
          <w:sz w:val="20"/>
          <w:szCs w:val="20"/>
        </w:rPr>
        <w:t xml:space="preserve"> (</w:t>
      </w:r>
      <w:r w:rsidRPr="6FE27AC4" w:rsidR="4204B372">
        <w:rPr>
          <w:rFonts w:cs="Tahoma"/>
          <w:sz w:val="20"/>
          <w:szCs w:val="20"/>
        </w:rPr>
        <w:t>existing</w:t>
      </w:r>
      <w:r w:rsidRPr="6FE27AC4" w:rsidR="5B2F1052">
        <w:rPr>
          <w:rFonts w:cs="Tahoma"/>
          <w:sz w:val="20"/>
          <w:szCs w:val="20"/>
        </w:rPr>
        <w:t>)</w:t>
      </w:r>
      <w:r w:rsidRPr="6FE27AC4" w:rsidR="52E35037">
        <w:rPr>
          <w:rFonts w:cs="Tahoma"/>
          <w:sz w:val="20"/>
          <w:szCs w:val="20"/>
        </w:rPr>
        <w:t xml:space="preserve"> - Contact information; First and Last name, Email, Phone, Company. </w:t>
      </w:r>
    </w:p>
    <w:p w:rsidR="3D414983" w:rsidP="6FE27AC4" w:rsidRDefault="3D414983" w14:paraId="236C5A88" w14:textId="64784F70">
      <w:pPr>
        <w:pStyle w:val="BodyText"/>
        <w:ind w:left="0"/>
      </w:pPr>
      <w:r w:rsidR="3D414983">
        <w:drawing>
          <wp:inline wp14:editId="24311945" wp14:anchorId="2DE10EC2">
            <wp:extent cx="4572000" cy="1647825"/>
            <wp:effectExtent l="0" t="0" r="0" b="0"/>
            <wp:docPr id="724884782" name="" title=""/>
            <wp:cNvGraphicFramePr>
              <a:graphicFrameLocks noChangeAspect="1"/>
            </wp:cNvGraphicFramePr>
            <a:graphic>
              <a:graphicData uri="http://schemas.openxmlformats.org/drawingml/2006/picture">
                <pic:pic>
                  <pic:nvPicPr>
                    <pic:cNvPr id="0" name=""/>
                    <pic:cNvPicPr/>
                  </pic:nvPicPr>
                  <pic:blipFill>
                    <a:blip r:embed="R2b80c32f8e2949fc">
                      <a:extLst>
                        <a:ext xmlns:a="http://schemas.openxmlformats.org/drawingml/2006/main" uri="{28A0092B-C50C-407E-A947-70E740481C1C}">
                          <a14:useLocalDpi val="0"/>
                        </a:ext>
                      </a:extLst>
                    </a:blip>
                    <a:stretch>
                      <a:fillRect/>
                    </a:stretch>
                  </pic:blipFill>
                  <pic:spPr>
                    <a:xfrm>
                      <a:off x="0" y="0"/>
                      <a:ext cx="4572000" cy="1647825"/>
                    </a:xfrm>
                    <a:prstGeom prst="rect">
                      <a:avLst/>
                    </a:prstGeom>
                  </pic:spPr>
                </pic:pic>
              </a:graphicData>
            </a:graphic>
          </wp:inline>
        </w:drawing>
      </w:r>
    </w:p>
    <w:p w:rsidR="3D414983" w:rsidP="6FE27AC4" w:rsidRDefault="3D414983" w14:paraId="1E41A4ED" w14:textId="7598414E">
      <w:pPr>
        <w:pStyle w:val="BodyText"/>
        <w:ind w:left="0"/>
      </w:pPr>
      <w:r w:rsidR="3D414983">
        <w:rPr/>
        <w:t>For our implementation: Accounts = Clients.</w:t>
      </w:r>
    </w:p>
    <w:p w:rsidRPr="001A6697" w:rsidR="00635D35" w:rsidP="6FE27AC4" w:rsidRDefault="00635D35" w14:paraId="6798F291" w14:textId="099E1F70">
      <w:pPr>
        <w:pStyle w:val="BodyText"/>
        <w:numPr>
          <w:ilvl w:val="0"/>
          <w:numId w:val="13"/>
        </w:numPr>
        <w:ind/>
        <w:rPr>
          <w:rFonts w:cs="Tahoma"/>
          <w:sz w:val="20"/>
          <w:szCs w:val="20"/>
        </w:rPr>
      </w:pPr>
      <w:r w:rsidRPr="6FE27AC4" w:rsidR="5B2F1052">
        <w:rPr>
          <w:rFonts w:cs="Tahoma"/>
          <w:sz w:val="20"/>
          <w:szCs w:val="20"/>
        </w:rPr>
        <w:t xml:space="preserve"> Client </w:t>
      </w:r>
      <w:r w:rsidRPr="6FE27AC4" w:rsidR="149B97F0">
        <w:rPr>
          <w:rFonts w:cs="Tahoma"/>
          <w:sz w:val="20"/>
          <w:szCs w:val="20"/>
        </w:rPr>
        <w:t>contact (existing</w:t>
      </w:r>
      <w:r w:rsidRPr="6FE27AC4" w:rsidR="5B2F1052">
        <w:rPr>
          <w:rFonts w:cs="Tahoma"/>
          <w:sz w:val="20"/>
          <w:szCs w:val="20"/>
        </w:rPr>
        <w:t xml:space="preserve">) - Contact information; First and Last name, Email, Phone, Company, industry requiring staff for, Number of staff requested. </w:t>
      </w:r>
    </w:p>
    <w:p w:rsidR="460440CE" w:rsidP="6FE27AC4" w:rsidRDefault="460440CE" w14:paraId="47C6743E" w14:textId="19D38544">
      <w:pPr>
        <w:pStyle w:val="BodyText"/>
        <w:ind w:left="0"/>
      </w:pPr>
      <w:r w:rsidR="460440CE">
        <w:drawing>
          <wp:inline wp14:editId="09429B0F" wp14:anchorId="68B518E3">
            <wp:extent cx="4572000" cy="1647825"/>
            <wp:effectExtent l="0" t="0" r="0" b="0"/>
            <wp:docPr id="1464553050" name="" title=""/>
            <wp:cNvGraphicFramePr>
              <a:graphicFrameLocks noChangeAspect="1"/>
            </wp:cNvGraphicFramePr>
            <a:graphic>
              <a:graphicData uri="http://schemas.openxmlformats.org/drawingml/2006/picture">
                <pic:pic>
                  <pic:nvPicPr>
                    <pic:cNvPr id="0" name=""/>
                    <pic:cNvPicPr/>
                  </pic:nvPicPr>
                  <pic:blipFill>
                    <a:blip r:embed="R1a6a5f89d0294393">
                      <a:extLst>
                        <a:ext xmlns:a="http://schemas.openxmlformats.org/drawingml/2006/main" uri="{28A0092B-C50C-407E-A947-70E740481C1C}">
                          <a14:useLocalDpi val="0"/>
                        </a:ext>
                      </a:extLst>
                    </a:blip>
                    <a:stretch>
                      <a:fillRect/>
                    </a:stretch>
                  </pic:blipFill>
                  <pic:spPr>
                    <a:xfrm>
                      <a:off x="0" y="0"/>
                      <a:ext cx="4572000" cy="1647825"/>
                    </a:xfrm>
                    <a:prstGeom prst="rect">
                      <a:avLst/>
                    </a:prstGeom>
                  </pic:spPr>
                </pic:pic>
              </a:graphicData>
            </a:graphic>
          </wp:inline>
        </w:drawing>
      </w:r>
    </w:p>
    <w:p w:rsidRPr="001A6697" w:rsidR="000C4BDF" w:rsidP="6FE27AC4" w:rsidRDefault="00820090" w14:paraId="7CBDD2A0" w14:textId="095290C0">
      <w:pPr>
        <w:pStyle w:val="BodyText"/>
        <w:numPr>
          <w:ilvl w:val="0"/>
          <w:numId w:val="13"/>
        </w:numPr>
        <w:ind/>
        <w:rPr>
          <w:rFonts w:cs="Tahoma"/>
          <w:sz w:val="20"/>
          <w:szCs w:val="20"/>
        </w:rPr>
      </w:pPr>
      <w:r w:rsidRPr="6FE27AC4" w:rsidR="52E35037">
        <w:rPr>
          <w:rFonts w:cs="Tahoma"/>
          <w:sz w:val="20"/>
          <w:szCs w:val="20"/>
        </w:rPr>
        <w:t xml:space="preserve"> Job Listings – Job title, Sector, Description, Requirements, Company. </w:t>
      </w:r>
    </w:p>
    <w:p w:rsidR="034EC6AE" w:rsidP="6FE27AC4" w:rsidRDefault="034EC6AE" w14:paraId="58607DE5" w14:textId="212E9045">
      <w:pPr>
        <w:pStyle w:val="BodyText"/>
        <w:ind w:left="0"/>
      </w:pPr>
      <w:r w:rsidR="034EC6AE">
        <w:drawing>
          <wp:inline wp14:editId="4BE932DF" wp14:anchorId="3F02273D">
            <wp:extent cx="4572000" cy="1628775"/>
            <wp:effectExtent l="0" t="0" r="0" b="0"/>
            <wp:docPr id="1297023900" name="" title=""/>
            <wp:cNvGraphicFramePr>
              <a:graphicFrameLocks noChangeAspect="1"/>
            </wp:cNvGraphicFramePr>
            <a:graphic>
              <a:graphicData uri="http://schemas.openxmlformats.org/drawingml/2006/picture">
                <pic:pic>
                  <pic:nvPicPr>
                    <pic:cNvPr id="0" name=""/>
                    <pic:cNvPicPr/>
                  </pic:nvPicPr>
                  <pic:blipFill>
                    <a:blip r:embed="R91629f1933564167">
                      <a:extLst>
                        <a:ext xmlns:a="http://schemas.openxmlformats.org/drawingml/2006/main" uri="{28A0092B-C50C-407E-A947-70E740481C1C}">
                          <a14:useLocalDpi val="0"/>
                        </a:ext>
                      </a:extLst>
                    </a:blip>
                    <a:stretch>
                      <a:fillRect/>
                    </a:stretch>
                  </pic:blipFill>
                  <pic:spPr>
                    <a:xfrm>
                      <a:off x="0" y="0"/>
                      <a:ext cx="4572000" cy="1628775"/>
                    </a:xfrm>
                    <a:prstGeom prst="rect">
                      <a:avLst/>
                    </a:prstGeom>
                  </pic:spPr>
                </pic:pic>
              </a:graphicData>
            </a:graphic>
          </wp:inline>
        </w:drawing>
      </w:r>
    </w:p>
    <w:p w:rsidR="034EC6AE" w:rsidP="6FE27AC4" w:rsidRDefault="034EC6AE" w14:paraId="6D80A355" w14:textId="4985578C">
      <w:pPr>
        <w:pStyle w:val="BodyText"/>
        <w:ind w:left="0"/>
      </w:pPr>
      <w:r w:rsidR="034EC6AE">
        <w:rPr/>
        <w:t>For our implementation: Opportunities = Job Listings</w:t>
      </w:r>
    </w:p>
    <w:p w:rsidRPr="001A6697" w:rsidR="1D98AA9E" w:rsidP="6FE27AC4" w:rsidRDefault="00962D5B" w14:paraId="6A9411EF" w14:textId="3E1B2400">
      <w:pPr>
        <w:pStyle w:val="BodyText"/>
        <w:numPr>
          <w:ilvl w:val="0"/>
          <w:numId w:val="13"/>
        </w:numPr>
        <w:ind/>
        <w:rPr>
          <w:rFonts w:cs="Tahoma"/>
          <w:sz w:val="20"/>
          <w:szCs w:val="20"/>
        </w:rPr>
      </w:pPr>
      <w:r w:rsidRPr="6FE27AC4" w:rsidR="436EF104">
        <w:rPr>
          <w:rFonts w:cs="Tahoma"/>
          <w:sz w:val="20"/>
          <w:szCs w:val="20"/>
        </w:rPr>
        <w:t xml:space="preserve">5. </w:t>
      </w:r>
      <w:r w:rsidRPr="6FE27AC4" w:rsidR="2F8F84C6">
        <w:rPr>
          <w:rFonts w:cs="Tahoma"/>
          <w:sz w:val="20"/>
          <w:szCs w:val="20"/>
        </w:rPr>
        <w:t>Marketing list</w:t>
      </w:r>
      <w:r w:rsidRPr="6FE27AC4" w:rsidR="2FC879BC">
        <w:rPr>
          <w:rFonts w:cs="Tahoma"/>
          <w:sz w:val="20"/>
          <w:szCs w:val="20"/>
        </w:rPr>
        <w:t xml:space="preserve"> - Contains Client leads from the website, these are not yet Clients but have the potential to be.</w:t>
      </w:r>
    </w:p>
    <w:p w:rsidRPr="001A6697" w:rsidR="000C4BDF" w:rsidP="003E324A" w:rsidRDefault="000C4BDF" w14:paraId="36A70879" w14:textId="77777777">
      <w:pPr>
        <w:pStyle w:val="BodyText"/>
        <w:ind w:left="0"/>
        <w:rPr>
          <w:rFonts w:cs="Tahoma"/>
          <w:sz w:val="20"/>
        </w:rPr>
      </w:pPr>
    </w:p>
    <w:p w:rsidRPr="001A6697" w:rsidR="00635D35" w:rsidP="00DF20A0" w:rsidRDefault="00635D35" w14:paraId="133E09BA" w14:textId="45665A48">
      <w:pPr>
        <w:pStyle w:val="Heading3"/>
        <w:spacing w:after="240"/>
        <w:ind w:left="0"/>
        <w:rPr>
          <w:rFonts w:cs="Tahoma"/>
          <w:sz w:val="20"/>
          <w:lang w:val="en-GB"/>
        </w:rPr>
      </w:pPr>
      <w:bookmarkStart w:name="_Toc80113639" w:id="27"/>
      <w:r w:rsidRPr="001A6697">
        <w:rPr>
          <w:rFonts w:cs="Tahoma"/>
          <w:sz w:val="20"/>
          <w:lang w:val="en-GB"/>
        </w:rPr>
        <w:t>Data Collection</w:t>
      </w:r>
      <w:bookmarkEnd w:id="27"/>
    </w:p>
    <w:p w:rsidRPr="001A6697" w:rsidR="00635D35" w:rsidP="00635D35" w:rsidRDefault="00635D35" w14:paraId="02A2436B" w14:textId="3E78949C">
      <w:pPr>
        <w:pStyle w:val="BodyText"/>
        <w:ind w:left="0"/>
        <w:rPr>
          <w:rFonts w:cs="Tahoma"/>
          <w:sz w:val="20"/>
        </w:rPr>
      </w:pPr>
      <w:r w:rsidRPr="001A6697">
        <w:rPr>
          <w:rFonts w:cs="Tahoma"/>
          <w:sz w:val="20"/>
        </w:rPr>
        <w:t>SAS Recruitment will collect data for Candidates and Clients from their website. The data collection will be via form</w:t>
      </w:r>
      <w:r w:rsidRPr="001A6697" w:rsidR="00D21EB9">
        <w:rPr>
          <w:rFonts w:cs="Tahoma"/>
          <w:sz w:val="20"/>
        </w:rPr>
        <w:t>s</w:t>
      </w:r>
      <w:r w:rsidRPr="001A6697">
        <w:rPr>
          <w:rFonts w:cs="Tahoma"/>
          <w:sz w:val="20"/>
        </w:rPr>
        <w:t xml:space="preserve"> on specific pages of the site. For example, Candidate registration page will be on the navigation bar and is for capturing candidate’s info. Similarly, for </w:t>
      </w:r>
      <w:r w:rsidRPr="001A6697" w:rsidR="002B5E86">
        <w:rPr>
          <w:rFonts w:cs="Tahoma"/>
          <w:sz w:val="20"/>
        </w:rPr>
        <w:t xml:space="preserve">new </w:t>
      </w:r>
      <w:r w:rsidRPr="001A6697">
        <w:rPr>
          <w:rFonts w:cs="Tahoma"/>
          <w:sz w:val="20"/>
        </w:rPr>
        <w:t>Clients to request staff</w:t>
      </w:r>
      <w:r w:rsidRPr="001A6697" w:rsidR="002B5E86">
        <w:rPr>
          <w:rFonts w:cs="Tahoma"/>
          <w:sz w:val="20"/>
        </w:rPr>
        <w:t xml:space="preserve"> </w:t>
      </w:r>
      <w:r w:rsidRPr="001A6697" w:rsidR="41CA6D45">
        <w:rPr>
          <w:rFonts w:cs="Tahoma"/>
          <w:sz w:val="20"/>
        </w:rPr>
        <w:t xml:space="preserve">(Client Registration </w:t>
      </w:r>
      <w:r w:rsidRPr="001A6697" w:rsidR="007B2B58">
        <w:rPr>
          <w:rFonts w:cs="Tahoma"/>
          <w:sz w:val="20"/>
        </w:rPr>
        <w:t>Form) and</w:t>
      </w:r>
      <w:r w:rsidRPr="001A6697" w:rsidR="002B5E86">
        <w:rPr>
          <w:rFonts w:cs="Tahoma"/>
          <w:sz w:val="20"/>
        </w:rPr>
        <w:t xml:space="preserve"> become our client</w:t>
      </w:r>
      <w:r w:rsidRPr="001A6697">
        <w:rPr>
          <w:rFonts w:cs="Tahoma"/>
          <w:sz w:val="20"/>
        </w:rPr>
        <w:t xml:space="preserve"> a form will </w:t>
      </w:r>
      <w:r w:rsidRPr="001A6697" w:rsidR="35848E98">
        <w:rPr>
          <w:rFonts w:cs="Tahoma"/>
          <w:sz w:val="20"/>
        </w:rPr>
        <w:t xml:space="preserve">also </w:t>
      </w:r>
      <w:r w:rsidRPr="001A6697">
        <w:rPr>
          <w:rFonts w:cs="Tahoma"/>
          <w:sz w:val="20"/>
        </w:rPr>
        <w:t xml:space="preserve">be on the website, this is for new clients to request staff for a sector. Current Clients will already be saved in our database. </w:t>
      </w:r>
    </w:p>
    <w:p w:rsidRPr="001A6697" w:rsidR="00635D35" w:rsidP="00635D35" w:rsidRDefault="00635D35" w14:paraId="1C9E4660" w14:textId="23E78FB7">
      <w:pPr>
        <w:pStyle w:val="BodyText"/>
        <w:ind w:left="0"/>
        <w:rPr>
          <w:rFonts w:cs="Tahoma"/>
          <w:sz w:val="20"/>
        </w:rPr>
      </w:pPr>
      <w:r w:rsidRPr="001A6697">
        <w:rPr>
          <w:rFonts w:cs="Tahoma"/>
          <w:sz w:val="20"/>
        </w:rPr>
        <w:t xml:space="preserve">Contact us form will also allow us to collect some data, mainly queries from website visitors. This information doesn’t need to be saved for long time, unless attached to </w:t>
      </w:r>
      <w:r w:rsidRPr="001A6697" w:rsidR="00D21EB9">
        <w:rPr>
          <w:rFonts w:cs="Tahoma"/>
          <w:sz w:val="20"/>
        </w:rPr>
        <w:t xml:space="preserve">a </w:t>
      </w:r>
      <w:r w:rsidRPr="001A6697">
        <w:rPr>
          <w:rFonts w:cs="Tahoma"/>
          <w:sz w:val="20"/>
        </w:rPr>
        <w:t xml:space="preserve">current matching profile by using the email address supplied. </w:t>
      </w:r>
    </w:p>
    <w:p w:rsidRPr="001A6697" w:rsidR="00374CE1" w:rsidP="00635D35" w:rsidRDefault="00635D35" w14:paraId="0AE019F4" w14:textId="54FEC6F2">
      <w:pPr>
        <w:pStyle w:val="BodyText"/>
        <w:ind w:left="0"/>
        <w:rPr>
          <w:rFonts w:cs="Tahoma"/>
          <w:sz w:val="20"/>
        </w:rPr>
      </w:pPr>
      <w:r w:rsidRPr="001A6697">
        <w:rPr>
          <w:rFonts w:cs="Tahoma"/>
          <w:sz w:val="20"/>
        </w:rPr>
        <w:t>Job Applications data is similar to the candidate registration form however we re</w:t>
      </w:r>
      <w:r w:rsidRPr="001A6697" w:rsidR="008C63A7">
        <w:rPr>
          <w:rFonts w:cs="Tahoma"/>
          <w:sz w:val="20"/>
        </w:rPr>
        <w:t>q</w:t>
      </w:r>
      <w:r w:rsidRPr="001A6697">
        <w:rPr>
          <w:rFonts w:cs="Tahoma"/>
          <w:sz w:val="20"/>
        </w:rPr>
        <w:t>uire less data at this stage. The user is applying for a specific job</w:t>
      </w:r>
      <w:r w:rsidRPr="001A6697" w:rsidR="008C63A7">
        <w:rPr>
          <w:rFonts w:cs="Tahoma"/>
          <w:sz w:val="20"/>
        </w:rPr>
        <w:t xml:space="preserve"> and uploading their CV and Cover letter</w:t>
      </w:r>
      <w:r w:rsidRPr="001A6697" w:rsidR="00D21EB9">
        <w:rPr>
          <w:rFonts w:cs="Tahoma"/>
          <w:sz w:val="20"/>
        </w:rPr>
        <w:t xml:space="preserve"> as a message</w:t>
      </w:r>
      <w:r w:rsidRPr="001A6697" w:rsidR="008C63A7">
        <w:rPr>
          <w:rFonts w:cs="Tahoma"/>
          <w:sz w:val="20"/>
        </w:rPr>
        <w:t xml:space="preserve"> to match this job description. This will be </w:t>
      </w:r>
      <w:r w:rsidRPr="001A6697" w:rsidR="00D21EB9">
        <w:rPr>
          <w:rFonts w:cs="Tahoma"/>
          <w:sz w:val="20"/>
        </w:rPr>
        <w:t>saved,</w:t>
      </w:r>
      <w:r w:rsidRPr="001A6697" w:rsidR="008C63A7">
        <w:rPr>
          <w:rFonts w:cs="Tahoma"/>
          <w:sz w:val="20"/>
        </w:rPr>
        <w:t xml:space="preserve"> and a recruiter will screen it</w:t>
      </w:r>
      <w:r w:rsidRPr="001A6697" w:rsidR="00D21EB9">
        <w:rPr>
          <w:rFonts w:cs="Tahoma"/>
          <w:sz w:val="20"/>
        </w:rPr>
        <w:t xml:space="preserve"> and decide on the next steps. </w:t>
      </w:r>
    </w:p>
    <w:p w:rsidRPr="001A6697" w:rsidR="00374CE1" w:rsidP="00635D35" w:rsidRDefault="00374CE1" w14:paraId="6FE7C086" w14:textId="40C31EE8">
      <w:pPr>
        <w:pStyle w:val="BodyText"/>
        <w:ind w:left="0"/>
        <w:rPr>
          <w:rFonts w:cs="Tahoma"/>
          <w:sz w:val="20"/>
        </w:rPr>
      </w:pPr>
      <w:r w:rsidRPr="001A6697">
        <w:rPr>
          <w:rFonts w:cs="Tahoma"/>
          <w:sz w:val="20"/>
        </w:rPr>
        <w:t xml:space="preserve">All data from the website forms will be saved into the CRM. Any data from business development </w:t>
      </w:r>
      <w:r w:rsidRPr="001A6697" w:rsidR="004609D0">
        <w:rPr>
          <w:rFonts w:cs="Tahoma"/>
          <w:sz w:val="20"/>
        </w:rPr>
        <w:t>i.e.,</w:t>
      </w:r>
      <w:r w:rsidRPr="001A6697">
        <w:rPr>
          <w:rFonts w:cs="Tahoma"/>
          <w:sz w:val="20"/>
        </w:rPr>
        <w:t xml:space="preserve"> new clients will be sent to the website to also sign up (fill out the </w:t>
      </w:r>
      <w:r w:rsidRPr="001A6697" w:rsidR="00AD036F">
        <w:rPr>
          <w:rFonts w:cs="Tahoma"/>
          <w:sz w:val="20"/>
        </w:rPr>
        <w:t>Client Registration</w:t>
      </w:r>
      <w:r w:rsidRPr="001A6697">
        <w:rPr>
          <w:rFonts w:cs="Tahoma"/>
          <w:sz w:val="20"/>
        </w:rPr>
        <w:t xml:space="preserve"> form) after initial relationships have been made, so that all information is collected and dealt with the same way going forward this will save time and help remove the possibility of </w:t>
      </w:r>
      <w:r w:rsidRPr="001A6697" w:rsidR="002B5E86">
        <w:rPr>
          <w:rFonts w:cs="Tahoma"/>
          <w:sz w:val="20"/>
        </w:rPr>
        <w:t xml:space="preserve">human </w:t>
      </w:r>
      <w:r w:rsidRPr="001A6697">
        <w:rPr>
          <w:rFonts w:cs="Tahoma"/>
          <w:sz w:val="20"/>
        </w:rPr>
        <w:t xml:space="preserve">errors from copying data over from emails or </w:t>
      </w:r>
      <w:r w:rsidRPr="001A6697" w:rsidR="004609D0">
        <w:rPr>
          <w:rFonts w:cs="Tahoma"/>
          <w:sz w:val="20"/>
        </w:rPr>
        <w:t>handwritten</w:t>
      </w:r>
      <w:r w:rsidRPr="001A6697">
        <w:rPr>
          <w:rFonts w:cs="Tahoma"/>
          <w:sz w:val="20"/>
        </w:rPr>
        <w:t xml:space="preserve"> document</w:t>
      </w:r>
      <w:r w:rsidRPr="001A6697" w:rsidR="002B5E86">
        <w:rPr>
          <w:rFonts w:cs="Tahoma"/>
          <w:sz w:val="20"/>
        </w:rPr>
        <w:t>s</w:t>
      </w:r>
      <w:r w:rsidRPr="001A6697">
        <w:rPr>
          <w:rFonts w:cs="Tahoma"/>
          <w:sz w:val="20"/>
        </w:rPr>
        <w:t xml:space="preserve">.  </w:t>
      </w:r>
    </w:p>
    <w:p w:rsidRPr="001A6697" w:rsidR="00D57B10" w:rsidP="00635D35" w:rsidRDefault="00D57B10" w14:paraId="27A09CF7" w14:textId="57B27184">
      <w:pPr>
        <w:pStyle w:val="BodyText"/>
        <w:ind w:left="0"/>
        <w:rPr>
          <w:rFonts w:cs="Tahoma"/>
          <w:sz w:val="20"/>
        </w:rPr>
      </w:pPr>
    </w:p>
    <w:p w:rsidRPr="001A6697" w:rsidR="00C44957" w:rsidP="6FE27AC4" w:rsidRDefault="00C44957" w14:paraId="4423B310" w14:textId="70B781FE">
      <w:pPr>
        <w:pStyle w:val="Heading3"/>
        <w:spacing w:after="240"/>
        <w:ind w:left="0"/>
        <w:rPr>
          <w:rFonts w:cs="Tahoma"/>
          <w:sz w:val="20"/>
          <w:szCs w:val="20"/>
          <w:lang w:val="en-GB"/>
        </w:rPr>
      </w:pPr>
      <w:bookmarkStart w:name="_Toc80113640" w:id="28"/>
      <w:r w:rsidRPr="6FE27AC4" w:rsidR="5F1D8D9B">
        <w:rPr>
          <w:rFonts w:cs="Tahoma"/>
          <w:sz w:val="20"/>
          <w:szCs w:val="20"/>
          <w:lang w:val="en-GB"/>
        </w:rPr>
        <w:t>Mockaroo</w:t>
      </w:r>
      <w:bookmarkEnd w:id="28"/>
    </w:p>
    <w:p w:rsidRPr="001A6697" w:rsidR="000E72F4" w:rsidP="6FE27AC4" w:rsidRDefault="00820090" w14:paraId="54D96D5F" w14:textId="1DEEBFBF">
      <w:pPr>
        <w:pStyle w:val="Normal"/>
        <w:jc w:val="both"/>
        <w:rPr>
          <w:rFonts w:cs="Tahoma"/>
          <w:sz w:val="20"/>
          <w:szCs w:val="20"/>
        </w:rPr>
      </w:pPr>
      <w:r w:rsidRPr="6FE27AC4" w:rsidR="52E35037">
        <w:rPr>
          <w:rFonts w:cs="Tahoma"/>
        </w:rPr>
        <w:t>Mockaroo</w:t>
      </w:r>
      <w:r w:rsidRPr="6FE27AC4" w:rsidR="5F31EAD5">
        <w:rPr>
          <w:rFonts w:cs="Tahoma"/>
        </w:rPr>
        <w:t xml:space="preserve">.com is a </w:t>
      </w:r>
      <w:r w:rsidRPr="6FE27AC4" w:rsidR="5B2F1052">
        <w:rPr>
          <w:rFonts w:cs="Tahoma"/>
        </w:rPr>
        <w:t>well-known</w:t>
      </w:r>
      <w:r w:rsidRPr="6FE27AC4" w:rsidR="5F31EAD5">
        <w:rPr>
          <w:rFonts w:cs="Tahoma"/>
        </w:rPr>
        <w:t xml:space="preserve"> site that</w:t>
      </w:r>
      <w:r w:rsidRPr="6FE27AC4" w:rsidR="52E35037">
        <w:rPr>
          <w:rFonts w:cs="Tahoma"/>
        </w:rPr>
        <w:t xml:space="preserve"> allo</w:t>
      </w:r>
      <w:r w:rsidRPr="6FE27AC4" w:rsidR="5F31EAD5">
        <w:rPr>
          <w:rFonts w:cs="Tahoma"/>
        </w:rPr>
        <w:t>ws</w:t>
      </w:r>
      <w:r w:rsidRPr="6FE27AC4" w:rsidR="52E35037">
        <w:rPr>
          <w:rFonts w:cs="Tahoma"/>
        </w:rPr>
        <w:t xml:space="preserve"> the </w:t>
      </w:r>
      <w:r w:rsidRPr="6FE27AC4" w:rsidR="5F31EAD5">
        <w:rPr>
          <w:rFonts w:cs="Tahoma"/>
        </w:rPr>
        <w:t xml:space="preserve">creation of data, </w:t>
      </w:r>
      <w:r w:rsidRPr="6FE27AC4" w:rsidR="5B2F1052">
        <w:rPr>
          <w:rFonts w:cs="Tahoma"/>
        </w:rPr>
        <w:t xml:space="preserve">this is </w:t>
      </w:r>
      <w:r w:rsidRPr="6FE27AC4" w:rsidR="5F31EAD5">
        <w:rPr>
          <w:rFonts w:cs="Tahoma"/>
        </w:rPr>
        <w:t xml:space="preserve">normally used </w:t>
      </w:r>
      <w:r w:rsidRPr="6FE27AC4" w:rsidR="6CAFEA1A">
        <w:rPr>
          <w:rFonts w:cs="Tahoma"/>
        </w:rPr>
        <w:t>for generating mock data for</w:t>
      </w:r>
      <w:r w:rsidRPr="6FE27AC4" w:rsidR="5B2F1052">
        <w:rPr>
          <w:rFonts w:cs="Tahoma"/>
        </w:rPr>
        <w:t xml:space="preserve"> testing new systems</w:t>
      </w:r>
      <w:r w:rsidRPr="6FE27AC4" w:rsidR="52E35037">
        <w:rPr>
          <w:rFonts w:cs="Tahoma"/>
        </w:rPr>
        <w:t xml:space="preserve"> </w:t>
      </w:r>
      <w:r w:rsidRPr="6FE27AC4" w:rsidR="5B2F1052">
        <w:rPr>
          <w:rFonts w:cs="Tahoma"/>
        </w:rPr>
        <w:t xml:space="preserve">with example real life data. </w:t>
      </w:r>
      <w:r w:rsidRPr="6FE27AC4" w:rsidR="7ABE9991">
        <w:rPr>
          <w:rFonts w:cs="Tahoma"/>
        </w:rPr>
        <w:t xml:space="preserve">The data </w:t>
      </w:r>
      <w:r w:rsidRPr="6FE27AC4" w:rsidR="5B2F1052">
        <w:rPr>
          <w:rFonts w:cs="Tahoma"/>
        </w:rPr>
        <w:t xml:space="preserve">we </w:t>
      </w:r>
      <w:r w:rsidRPr="6FE27AC4" w:rsidR="7ABE9991">
        <w:rPr>
          <w:rFonts w:cs="Tahoma"/>
        </w:rPr>
        <w:t xml:space="preserve">created is </w:t>
      </w:r>
      <w:proofErr w:type="gramStart"/>
      <w:r w:rsidRPr="6FE27AC4" w:rsidR="5B2F1052">
        <w:rPr>
          <w:rFonts w:cs="Tahoma"/>
        </w:rPr>
        <w:t>similar to</w:t>
      </w:r>
      <w:proofErr w:type="gramEnd"/>
      <w:r w:rsidRPr="6FE27AC4" w:rsidR="7ABE9991">
        <w:rPr>
          <w:rFonts w:cs="Tahoma"/>
        </w:rPr>
        <w:t xml:space="preserve"> real data that would be used in by the business. </w:t>
      </w:r>
      <w:r w:rsidRPr="6FE27AC4" w:rsidR="3A86C60E">
        <w:rPr>
          <w:rFonts w:cs="Tahoma"/>
        </w:rPr>
        <w:t xml:space="preserve"> As the user is </w:t>
      </w:r>
      <w:r w:rsidRPr="6FE27AC4" w:rsidR="3A86C60E">
        <w:rPr>
          <w:rFonts w:cs="Tahoma"/>
          <w:sz w:val="20"/>
          <w:szCs w:val="20"/>
        </w:rPr>
        <w:t>allowed to create data in 1000 rows at a time for free, we have created 7000 rows of ‘Candidate Data’ which will be used for our analysis.</w:t>
      </w:r>
    </w:p>
    <w:p w:rsidRPr="001A6697" w:rsidR="000E72F4" w:rsidP="6FE27AC4" w:rsidRDefault="00D21EB9" w14:paraId="732AE16C" w14:textId="357A4C88">
      <w:pPr>
        <w:jc w:val="both"/>
        <w:rPr>
          <w:rFonts w:cs="Tahoma"/>
        </w:rPr>
      </w:pPr>
      <w:r w:rsidRPr="6FE27AC4" w:rsidR="6CAFEA1A">
        <w:rPr>
          <w:rFonts w:cs="Tahoma"/>
        </w:rPr>
        <w:t xml:space="preserve">As outlined above in 4.1.1 Company Data we used Mockaroo.com to build out the data we needed. This included Candidate information, Client information existing and new, Job listings, job applications, Employee data. </w:t>
      </w:r>
    </w:p>
    <w:p w:rsidRPr="001A6697" w:rsidR="00011C9B" w:rsidP="00617BE0" w:rsidRDefault="00011C9B" w14:paraId="442F66F1" w14:textId="77777777">
      <w:pPr>
        <w:rPr>
          <w:rFonts w:cs="Tahoma"/>
          <w:szCs w:val="20"/>
        </w:rPr>
      </w:pPr>
    </w:p>
    <w:p w:rsidRPr="001A6697" w:rsidR="003274DA" w:rsidP="003274DA" w:rsidRDefault="003E324A" w14:paraId="10E79860" w14:textId="77777777">
      <w:pPr>
        <w:pStyle w:val="Heading3"/>
        <w:spacing w:after="240"/>
        <w:ind w:left="0"/>
        <w:rPr>
          <w:rFonts w:cs="Tahoma"/>
          <w:sz w:val="20"/>
          <w:lang w:val="en-GB"/>
        </w:rPr>
      </w:pPr>
      <w:bookmarkStart w:name="_Toc80113641" w:id="29"/>
      <w:r w:rsidRPr="001A6697">
        <w:rPr>
          <w:rFonts w:cs="Tahoma"/>
          <w:sz w:val="20"/>
          <w:lang w:val="en-GB"/>
        </w:rPr>
        <w:t>Kaggle / Exce</w:t>
      </w:r>
      <w:bookmarkStart w:name="_Toc150148368" w:id="30"/>
      <w:bookmarkStart w:name="_Toc150148592" w:id="31"/>
      <w:bookmarkStart w:name="_Toc359234726" w:id="32"/>
      <w:bookmarkEnd w:id="23"/>
      <w:bookmarkEnd w:id="24"/>
      <w:r w:rsidRPr="001A6697" w:rsidR="003274DA">
        <w:rPr>
          <w:rFonts w:cs="Tahoma"/>
          <w:sz w:val="20"/>
          <w:lang w:val="en-GB"/>
        </w:rPr>
        <w:t>l</w:t>
      </w:r>
      <w:bookmarkEnd w:id="29"/>
    </w:p>
    <w:p w:rsidRPr="001A6697" w:rsidR="0007725E" w:rsidP="6FE27AC4" w:rsidRDefault="0007725E" w14:paraId="71AAF081" w14:textId="13499707">
      <w:pPr>
        <w:pStyle w:val="BodyText"/>
        <w:ind w:left="0"/>
        <w:rPr>
          <w:rFonts w:cs="Tahoma"/>
          <w:sz w:val="20"/>
          <w:szCs w:val="20"/>
        </w:rPr>
      </w:pPr>
      <w:r w:rsidRPr="6FE27AC4" w:rsidR="4F8FE270">
        <w:rPr>
          <w:rFonts w:cs="Tahoma"/>
          <w:sz w:val="20"/>
          <w:szCs w:val="20"/>
        </w:rPr>
        <w:t>Kaggle.com was used to source the vacancy details to keep the project as realistic as possible.  We sourced a dataset with 20’000 rows of data bas</w:t>
      </w:r>
      <w:r w:rsidRPr="6FE27AC4" w:rsidR="15F6D27B">
        <w:rPr>
          <w:rFonts w:cs="Tahoma"/>
          <w:sz w:val="20"/>
          <w:szCs w:val="20"/>
        </w:rPr>
        <w:t xml:space="preserve">ed on the Australian market 2018.  Using </w:t>
      </w:r>
      <w:proofErr w:type="gramStart"/>
      <w:r w:rsidRPr="6FE27AC4" w:rsidR="15F6D27B">
        <w:rPr>
          <w:rFonts w:cs="Tahoma"/>
          <w:sz w:val="20"/>
          <w:szCs w:val="20"/>
        </w:rPr>
        <w:t>MS Excel</w:t>
      </w:r>
      <w:proofErr w:type="gramEnd"/>
      <w:r w:rsidRPr="6FE27AC4" w:rsidR="15F6D27B">
        <w:rPr>
          <w:rFonts w:cs="Tahoma"/>
          <w:sz w:val="20"/>
          <w:szCs w:val="20"/>
        </w:rPr>
        <w:t xml:space="preserve"> we manipulated the data to </w:t>
      </w:r>
      <w:r w:rsidRPr="6FE27AC4" w:rsidR="15F6D27B">
        <w:rPr>
          <w:rFonts w:cs="Tahoma"/>
          <w:sz w:val="20"/>
          <w:szCs w:val="20"/>
        </w:rPr>
        <w:t>mim</w:t>
      </w:r>
      <w:r w:rsidRPr="6FE27AC4" w:rsidR="3E40B51E">
        <w:rPr>
          <w:rFonts w:cs="Tahoma"/>
          <w:sz w:val="20"/>
          <w:szCs w:val="20"/>
        </w:rPr>
        <w:t>i</w:t>
      </w:r>
      <w:r w:rsidRPr="6FE27AC4" w:rsidR="15F6D27B">
        <w:rPr>
          <w:rFonts w:cs="Tahoma"/>
          <w:sz w:val="20"/>
          <w:szCs w:val="20"/>
        </w:rPr>
        <w:t>c</w:t>
      </w:r>
      <w:r w:rsidRPr="6FE27AC4" w:rsidR="15F6D27B">
        <w:rPr>
          <w:rFonts w:cs="Tahoma"/>
          <w:sz w:val="20"/>
          <w:szCs w:val="20"/>
        </w:rPr>
        <w:t xml:space="preserve"> Irish data, for example using Irish cities and t</w:t>
      </w:r>
      <w:r w:rsidRPr="6FE27AC4" w:rsidR="2A4189F8">
        <w:rPr>
          <w:rFonts w:cs="Tahoma"/>
          <w:sz w:val="20"/>
          <w:szCs w:val="20"/>
        </w:rPr>
        <w:t xml:space="preserve">owns and GEO positions.  </w:t>
      </w:r>
      <w:r w:rsidRPr="6FE27AC4" w:rsidR="729DD017">
        <w:rPr>
          <w:rFonts w:cs="Tahoma"/>
          <w:sz w:val="20"/>
          <w:szCs w:val="20"/>
        </w:rPr>
        <w:t xml:space="preserve"> </w:t>
      </w:r>
    </w:p>
    <w:p w:rsidRPr="001A6697" w:rsidR="003274DA" w:rsidP="003274DA" w:rsidRDefault="003274DA" w14:paraId="45D95216" w14:textId="54DBCF90">
      <w:pPr>
        <w:pStyle w:val="Heading3"/>
        <w:spacing w:after="240"/>
        <w:ind w:left="0"/>
        <w:rPr>
          <w:rFonts w:cs="Tahoma"/>
          <w:sz w:val="20"/>
          <w:lang w:val="en-US"/>
        </w:rPr>
      </w:pPr>
      <w:bookmarkStart w:name="_Toc80113642" w:id="33"/>
      <w:r w:rsidRPr="001A6697">
        <w:rPr>
          <w:rFonts w:cs="Tahoma"/>
          <w:sz w:val="20"/>
          <w:lang w:val="en-US"/>
        </w:rPr>
        <w:t>Information Lifecycle Management (ILM)</w:t>
      </w:r>
      <w:bookmarkEnd w:id="33"/>
    </w:p>
    <w:p w:rsidRPr="001A6697" w:rsidR="003274DA" w:rsidP="003274DA" w:rsidRDefault="003274DA" w14:paraId="0FB6BB3B" w14:textId="45B4119A">
      <w:pPr>
        <w:pStyle w:val="BodyText"/>
        <w:ind w:left="0"/>
        <w:rPr>
          <w:rFonts w:cs="Tahoma"/>
          <w:sz w:val="20"/>
          <w:lang w:val="en-US"/>
        </w:rPr>
      </w:pPr>
      <w:r w:rsidRPr="001A6697">
        <w:rPr>
          <w:rFonts w:cs="Tahoma"/>
          <w:sz w:val="20"/>
          <w:lang w:val="en-US"/>
        </w:rPr>
        <w:t>Ensuring we safely use and store our data in the new system as per the regulatory requirements.</w:t>
      </w:r>
      <w:r w:rsidRPr="001A6697" w:rsidR="00170811">
        <w:rPr>
          <w:rFonts w:cs="Tahoma"/>
          <w:sz w:val="20"/>
          <w:lang w:val="en-US"/>
        </w:rPr>
        <w:t xml:space="preserve"> </w:t>
      </w:r>
      <w:r w:rsidRPr="001A6697">
        <w:rPr>
          <w:rFonts w:cs="Tahoma"/>
          <w:sz w:val="20"/>
          <w:lang w:val="en-US"/>
        </w:rPr>
        <w:t>Remove any data after time periods</w:t>
      </w:r>
      <w:r w:rsidRPr="001A6697" w:rsidR="002208A4">
        <w:rPr>
          <w:rFonts w:cs="Tahoma"/>
          <w:sz w:val="20"/>
          <w:lang w:val="en-US"/>
        </w:rPr>
        <w:t xml:space="preserve"> or requests</w:t>
      </w:r>
      <w:r w:rsidRPr="001A6697">
        <w:rPr>
          <w:rFonts w:cs="Tahoma"/>
          <w:sz w:val="20"/>
          <w:lang w:val="en-US"/>
        </w:rPr>
        <w:t xml:space="preserve"> as per GDPR. Ensuring data can only be accessed by the right members of the team. E.g., payroll details by accounting only. </w:t>
      </w:r>
    </w:p>
    <w:p w:rsidRPr="001A6697" w:rsidR="00CC2E72" w:rsidP="6FE27AC4" w:rsidRDefault="002B71BE" w14:paraId="33C8A5AC" w14:textId="0674210D">
      <w:pPr>
        <w:pStyle w:val="BodyText"/>
        <w:ind w:left="0"/>
        <w:rPr>
          <w:rFonts w:cs="Tahoma"/>
          <w:sz w:val="20"/>
          <w:szCs w:val="20"/>
          <w:lang w:val="en-US"/>
        </w:rPr>
      </w:pPr>
      <w:r w:rsidRPr="6FE27AC4" w:rsidR="35384D42">
        <w:rPr>
          <w:rFonts w:cs="Tahoma"/>
          <w:sz w:val="20"/>
          <w:szCs w:val="20"/>
          <w:lang w:val="en-US"/>
        </w:rPr>
        <w:t>The main log in user</w:t>
      </w:r>
      <w:r w:rsidRPr="6FE27AC4" w:rsidR="7E729C83">
        <w:rPr>
          <w:rFonts w:cs="Tahoma"/>
          <w:sz w:val="20"/>
          <w:szCs w:val="20"/>
          <w:lang w:val="en-US"/>
        </w:rPr>
        <w:t>s</w:t>
      </w:r>
      <w:r w:rsidRPr="6FE27AC4" w:rsidR="35384D42">
        <w:rPr>
          <w:rFonts w:cs="Tahoma"/>
          <w:sz w:val="20"/>
          <w:szCs w:val="20"/>
          <w:lang w:val="en-US"/>
        </w:rPr>
        <w:t xml:space="preserve"> of Chief </w:t>
      </w:r>
      <w:r w:rsidRPr="6FE27AC4" w:rsidR="1BF6423D">
        <w:rPr>
          <w:rFonts w:cs="Tahoma"/>
          <w:sz w:val="20"/>
          <w:szCs w:val="20"/>
          <w:lang w:val="en-US"/>
        </w:rPr>
        <w:t>O</w:t>
      </w:r>
      <w:r w:rsidRPr="6FE27AC4" w:rsidR="35384D42">
        <w:rPr>
          <w:rFonts w:cs="Tahoma"/>
          <w:sz w:val="20"/>
          <w:szCs w:val="20"/>
          <w:lang w:val="en-US"/>
        </w:rPr>
        <w:t xml:space="preserve">perations </w:t>
      </w:r>
      <w:r w:rsidRPr="6FE27AC4" w:rsidR="1BF6423D">
        <w:rPr>
          <w:rFonts w:cs="Tahoma"/>
          <w:sz w:val="20"/>
          <w:szCs w:val="20"/>
          <w:lang w:val="en-US"/>
        </w:rPr>
        <w:t>O</w:t>
      </w:r>
      <w:r w:rsidRPr="6FE27AC4" w:rsidR="35384D42">
        <w:rPr>
          <w:rFonts w:cs="Tahoma"/>
          <w:sz w:val="20"/>
          <w:szCs w:val="20"/>
          <w:lang w:val="en-US"/>
        </w:rPr>
        <w:t>fficer</w:t>
      </w:r>
      <w:r w:rsidRPr="6FE27AC4" w:rsidR="7E729C83">
        <w:rPr>
          <w:rFonts w:cs="Tahoma"/>
          <w:sz w:val="20"/>
          <w:szCs w:val="20"/>
          <w:lang w:val="en-US"/>
        </w:rPr>
        <w:t xml:space="preserve"> (COO)</w:t>
      </w:r>
      <w:r w:rsidRPr="6FE27AC4" w:rsidR="35384D42">
        <w:rPr>
          <w:rFonts w:cs="Tahoma"/>
          <w:sz w:val="20"/>
          <w:szCs w:val="20"/>
          <w:lang w:val="en-US"/>
        </w:rPr>
        <w:t xml:space="preserve"> </w:t>
      </w:r>
      <w:r w:rsidRPr="6FE27AC4" w:rsidR="1BF6423D">
        <w:rPr>
          <w:rFonts w:cs="Tahoma"/>
          <w:sz w:val="20"/>
          <w:szCs w:val="20"/>
          <w:lang w:val="en-US"/>
        </w:rPr>
        <w:t xml:space="preserve">and Business Analyst </w:t>
      </w:r>
      <w:r w:rsidRPr="6FE27AC4" w:rsidR="7E729C83">
        <w:rPr>
          <w:rFonts w:cs="Tahoma"/>
          <w:sz w:val="20"/>
          <w:szCs w:val="20"/>
          <w:lang w:val="en-US"/>
        </w:rPr>
        <w:t xml:space="preserve">(BA) </w:t>
      </w:r>
      <w:r w:rsidRPr="6FE27AC4" w:rsidR="303B31C2">
        <w:rPr>
          <w:rFonts w:cs="Tahoma"/>
          <w:sz w:val="20"/>
          <w:szCs w:val="20"/>
          <w:lang w:val="en-US"/>
        </w:rPr>
        <w:t xml:space="preserve">and other </w:t>
      </w:r>
      <w:r w:rsidRPr="6FE27AC4" w:rsidR="257C5ADA">
        <w:rPr>
          <w:rFonts w:cs="Tahoma"/>
          <w:sz w:val="20"/>
          <w:szCs w:val="20"/>
          <w:lang w:val="en-US"/>
        </w:rPr>
        <w:t>high-level</w:t>
      </w:r>
      <w:r w:rsidRPr="6FE27AC4" w:rsidR="303B31C2">
        <w:rPr>
          <w:rFonts w:cs="Tahoma"/>
          <w:sz w:val="20"/>
          <w:szCs w:val="20"/>
          <w:lang w:val="en-US"/>
        </w:rPr>
        <w:t xml:space="preserve"> management </w:t>
      </w:r>
      <w:r w:rsidRPr="6FE27AC4" w:rsidR="35384D42">
        <w:rPr>
          <w:rFonts w:cs="Tahoma"/>
          <w:sz w:val="20"/>
          <w:szCs w:val="20"/>
          <w:lang w:val="en-US"/>
        </w:rPr>
        <w:t>will have access to view all data from all offices if needed, this will be good for high level management to view how the company is doing as a whole</w:t>
      </w:r>
      <w:r w:rsidRPr="6FE27AC4" w:rsidR="77BBD328">
        <w:rPr>
          <w:rFonts w:cs="Tahoma"/>
          <w:sz w:val="20"/>
          <w:szCs w:val="20"/>
          <w:lang w:val="en-US"/>
        </w:rPr>
        <w:t xml:space="preserve"> and for the BA to draw on trends and patterns</w:t>
      </w:r>
      <w:r w:rsidRPr="6FE27AC4" w:rsidR="35384D42">
        <w:rPr>
          <w:rFonts w:cs="Tahoma"/>
          <w:sz w:val="20"/>
          <w:szCs w:val="20"/>
          <w:lang w:val="en-US"/>
        </w:rPr>
        <w:t>. The smaller offices should be restricted to viewing their data only and only the level access needed per user role. There is no need to share the entire company details with every location/user</w:t>
      </w:r>
      <w:r w:rsidRPr="6FE27AC4" w:rsidR="7E729C83">
        <w:rPr>
          <w:rFonts w:cs="Tahoma"/>
          <w:sz w:val="20"/>
          <w:szCs w:val="20"/>
          <w:lang w:val="en-US"/>
        </w:rPr>
        <w:t>, it must be safely stored</w:t>
      </w:r>
      <w:r w:rsidRPr="6FE27AC4" w:rsidR="35384D42">
        <w:rPr>
          <w:rFonts w:cs="Tahoma"/>
          <w:sz w:val="20"/>
          <w:szCs w:val="20"/>
          <w:lang w:val="en-US"/>
        </w:rPr>
        <w:t xml:space="preserve">. </w:t>
      </w:r>
    </w:p>
    <w:p w:rsidRPr="001A6697" w:rsidR="000D3273" w:rsidP="003274DA" w:rsidRDefault="00CC2E72" w14:paraId="28B00789" w14:textId="5D253F70">
      <w:pPr>
        <w:pStyle w:val="BodyText"/>
        <w:ind w:left="0"/>
        <w:rPr>
          <w:rFonts w:cs="Tahoma"/>
          <w:sz w:val="20"/>
          <w:lang w:val="en-US"/>
        </w:rPr>
      </w:pPr>
      <w:r w:rsidRPr="001A6697">
        <w:rPr>
          <w:rFonts w:cs="Tahoma"/>
          <w:sz w:val="20"/>
          <w:lang w:val="en-US"/>
        </w:rPr>
        <w:t>Detection and prevention process will be in place for the c</w:t>
      </w:r>
      <w:r w:rsidRPr="001A6697" w:rsidR="00BC3BCF">
        <w:rPr>
          <w:rFonts w:cs="Tahoma"/>
          <w:sz w:val="20"/>
          <w:lang w:val="en-US"/>
        </w:rPr>
        <w:t>lou</w:t>
      </w:r>
      <w:r w:rsidRPr="001A6697">
        <w:rPr>
          <w:rFonts w:cs="Tahoma"/>
          <w:sz w:val="20"/>
          <w:lang w:val="en-US"/>
        </w:rPr>
        <w:t xml:space="preserve">d ensuring notifications are on for the right person </w:t>
      </w:r>
      <w:r w:rsidRPr="001A6697" w:rsidR="00BC3BCF">
        <w:rPr>
          <w:rFonts w:cs="Tahoma"/>
          <w:sz w:val="20"/>
          <w:lang w:val="en-US"/>
        </w:rPr>
        <w:t xml:space="preserve">on the IT team </w:t>
      </w:r>
      <w:r w:rsidRPr="001A6697">
        <w:rPr>
          <w:rFonts w:cs="Tahoma"/>
          <w:sz w:val="20"/>
          <w:lang w:val="en-US"/>
        </w:rPr>
        <w:t xml:space="preserve">when any policy violations or data replication or injection attacks take place. This is called DAM Database Activity Monitoring. </w:t>
      </w:r>
    </w:p>
    <w:p w:rsidRPr="001A6697" w:rsidR="000D3273" w:rsidP="003274DA" w:rsidRDefault="000D3273" w14:paraId="07C3941C" w14:textId="003640C0">
      <w:pPr>
        <w:pStyle w:val="BodyText"/>
        <w:ind w:left="0"/>
        <w:rPr>
          <w:rFonts w:cs="Tahoma"/>
          <w:sz w:val="20"/>
          <w:lang w:val="en-US"/>
        </w:rPr>
      </w:pPr>
      <w:r w:rsidRPr="001A6697">
        <w:rPr>
          <w:rFonts w:cs="Tahoma"/>
          <w:sz w:val="20"/>
          <w:lang w:val="en-US"/>
        </w:rPr>
        <w:t xml:space="preserve">Microsoft Dynamics 365 has strengthened data privacy built in, with recovery and 24-hour technical support.  </w:t>
      </w:r>
    </w:p>
    <w:p w:rsidRPr="001A6697" w:rsidR="00C44957" w:rsidP="00C44957" w:rsidRDefault="00C44957" w14:paraId="5E190B33" w14:textId="77777777">
      <w:pPr>
        <w:pStyle w:val="BodyText"/>
        <w:rPr>
          <w:rFonts w:cs="Tahoma"/>
          <w:sz w:val="20"/>
        </w:rPr>
      </w:pPr>
    </w:p>
    <w:p w:rsidRPr="001A6697" w:rsidR="00C44957" w:rsidP="00C44957" w:rsidRDefault="00C44957" w14:paraId="16DC2719" w14:textId="17E3473C">
      <w:pPr>
        <w:pStyle w:val="Heading3"/>
        <w:spacing w:after="240"/>
        <w:ind w:left="0"/>
        <w:rPr>
          <w:rFonts w:cs="Tahoma"/>
          <w:sz w:val="20"/>
          <w:lang w:val="en-US"/>
        </w:rPr>
      </w:pPr>
      <w:bookmarkStart w:name="_Toc80113643" w:id="34"/>
      <w:r w:rsidRPr="001A6697">
        <w:rPr>
          <w:rFonts w:cs="Tahoma"/>
          <w:sz w:val="20"/>
          <w:lang w:val="en-US"/>
        </w:rPr>
        <w:t>Marketing Funnel</w:t>
      </w:r>
      <w:bookmarkEnd w:id="34"/>
    </w:p>
    <w:p w:rsidRPr="001A6697" w:rsidR="00F454CA" w:rsidP="009231AC" w:rsidRDefault="009231AC" w14:paraId="1FEB4C98" w14:textId="146F87D6">
      <w:pPr>
        <w:pStyle w:val="BodyText"/>
        <w:ind w:left="0"/>
        <w:rPr>
          <w:rFonts w:cs="Tahoma"/>
          <w:sz w:val="20"/>
          <w:lang w:val="en-US"/>
        </w:rPr>
      </w:pPr>
      <w:r w:rsidRPr="001A6697">
        <w:rPr>
          <w:rFonts w:cs="Tahoma"/>
          <w:sz w:val="20"/>
          <w:lang w:val="en-US"/>
        </w:rPr>
        <w:t xml:space="preserve">The marketing funnel or the customer journey is </w:t>
      </w:r>
      <w:r w:rsidRPr="001A6697" w:rsidR="002B5E86">
        <w:rPr>
          <w:rFonts w:cs="Tahoma"/>
          <w:sz w:val="20"/>
          <w:lang w:val="en-US"/>
        </w:rPr>
        <w:t>used a lot</w:t>
      </w:r>
      <w:r w:rsidRPr="001A6697">
        <w:rPr>
          <w:rFonts w:cs="Tahoma"/>
          <w:sz w:val="20"/>
          <w:lang w:val="en-US"/>
        </w:rPr>
        <w:t xml:space="preserve"> for many companies; in our case it is slightly altered to accommodate our specific use case which is recruitment. </w:t>
      </w:r>
      <w:r w:rsidRPr="001A6697" w:rsidR="00F454CA">
        <w:rPr>
          <w:rFonts w:cs="Tahoma"/>
          <w:sz w:val="20"/>
          <w:lang w:val="en-US"/>
        </w:rPr>
        <w:t xml:space="preserve">Every touch point on the internet is valuable nowadays especially for brands. Learning about a brand takes time. You need to trust the brand and its information before you will do business with them. The same goes for recruitment. There are many companies out there battling for the same clients and candidates, </w:t>
      </w:r>
      <w:r w:rsidRPr="001A6697" w:rsidR="002B5E86">
        <w:rPr>
          <w:rFonts w:cs="Tahoma"/>
          <w:sz w:val="20"/>
          <w:lang w:val="en-US"/>
        </w:rPr>
        <w:t>businesses</w:t>
      </w:r>
      <w:r w:rsidRPr="001A6697" w:rsidR="00F454CA">
        <w:rPr>
          <w:rFonts w:cs="Tahoma"/>
          <w:sz w:val="20"/>
          <w:lang w:val="en-US"/>
        </w:rPr>
        <w:t xml:space="preserve"> need to be unique and trustworthy. Every touch point from social media to ads </w:t>
      </w:r>
      <w:r w:rsidRPr="001A6697" w:rsidR="0062265A">
        <w:rPr>
          <w:rFonts w:cs="Tahoma"/>
          <w:sz w:val="20"/>
          <w:lang w:val="en-US"/>
        </w:rPr>
        <w:t xml:space="preserve">to answering an email </w:t>
      </w:r>
      <w:r w:rsidRPr="001A6697" w:rsidR="00F454CA">
        <w:rPr>
          <w:rFonts w:cs="Tahoma"/>
          <w:sz w:val="20"/>
          <w:lang w:val="en-US"/>
        </w:rPr>
        <w:t xml:space="preserve">is like a “road sign” directing users to your website. If you have a bad </w:t>
      </w:r>
      <w:r w:rsidRPr="001A6697" w:rsidR="0062265A">
        <w:rPr>
          <w:rFonts w:cs="Tahoma"/>
          <w:sz w:val="20"/>
          <w:lang w:val="en-US"/>
        </w:rPr>
        <w:t>“</w:t>
      </w:r>
      <w:r w:rsidRPr="001A6697" w:rsidR="00F454CA">
        <w:rPr>
          <w:rFonts w:cs="Tahoma"/>
          <w:sz w:val="20"/>
          <w:lang w:val="en-US"/>
        </w:rPr>
        <w:t>sign</w:t>
      </w:r>
      <w:r w:rsidRPr="001A6697" w:rsidR="0062265A">
        <w:rPr>
          <w:rFonts w:cs="Tahoma"/>
          <w:sz w:val="20"/>
          <w:lang w:val="en-US"/>
        </w:rPr>
        <w:t>”</w:t>
      </w:r>
      <w:r w:rsidRPr="001A6697" w:rsidR="00F454CA">
        <w:rPr>
          <w:rFonts w:cs="Tahoma"/>
          <w:sz w:val="20"/>
          <w:lang w:val="en-US"/>
        </w:rPr>
        <w:t xml:space="preserve"> those users will not make it to your website and will more than likely head to the next recruitment site with better “signs” instead. </w:t>
      </w:r>
    </w:p>
    <w:p w:rsidRPr="001A6697" w:rsidR="009231AC" w:rsidP="009231AC" w:rsidRDefault="00F454CA" w14:paraId="05308292" w14:textId="3E9DE437">
      <w:pPr>
        <w:pStyle w:val="BodyText"/>
        <w:ind w:left="0"/>
        <w:rPr>
          <w:rFonts w:cs="Tahoma"/>
          <w:sz w:val="20"/>
          <w:lang w:val="en-US"/>
        </w:rPr>
      </w:pPr>
      <w:r w:rsidRPr="001A6697">
        <w:rPr>
          <w:rFonts w:cs="Tahoma"/>
          <w:sz w:val="20"/>
          <w:lang w:val="en-US"/>
        </w:rPr>
        <w:t>A brief overview of how we will use it</w:t>
      </w:r>
      <w:r w:rsidRPr="001A6697" w:rsidR="0062265A">
        <w:rPr>
          <w:rFonts w:cs="Tahoma"/>
          <w:sz w:val="20"/>
          <w:lang w:val="en-US"/>
        </w:rPr>
        <w:t xml:space="preserve"> for this company</w:t>
      </w:r>
      <w:r w:rsidRPr="001A6697">
        <w:rPr>
          <w:rFonts w:cs="Tahoma"/>
          <w:sz w:val="20"/>
          <w:lang w:val="en-US"/>
        </w:rPr>
        <w:t>:</w:t>
      </w:r>
    </w:p>
    <w:p w:rsidRPr="001A6697" w:rsidR="00A5120E" w:rsidP="00C44957" w:rsidRDefault="00C44957" w14:paraId="6EDF92A6" w14:textId="06966D7C">
      <w:pPr>
        <w:pStyle w:val="BodyText"/>
        <w:ind w:left="0"/>
        <w:rPr>
          <w:rFonts w:cs="Tahoma"/>
          <w:sz w:val="20"/>
          <w:lang w:val="en-US"/>
        </w:rPr>
      </w:pPr>
      <w:r w:rsidRPr="001A6697">
        <w:rPr>
          <w:rFonts w:cs="Tahoma"/>
          <w:sz w:val="20"/>
          <w:lang w:val="en-US"/>
        </w:rPr>
        <w:t xml:space="preserve">We have </w:t>
      </w:r>
      <w:r w:rsidRPr="001A6697" w:rsidR="00772DBF">
        <w:rPr>
          <w:rFonts w:cs="Tahoma"/>
          <w:sz w:val="20"/>
          <w:lang w:val="en-US"/>
        </w:rPr>
        <w:t>two</w:t>
      </w:r>
      <w:r w:rsidRPr="001A6697">
        <w:rPr>
          <w:rFonts w:cs="Tahoma"/>
          <w:sz w:val="20"/>
          <w:lang w:val="en-US"/>
        </w:rPr>
        <w:t xml:space="preserve"> main customer journeys </w:t>
      </w:r>
      <w:r w:rsidRPr="001A6697" w:rsidR="009231AC">
        <w:rPr>
          <w:rFonts w:cs="Tahoma"/>
          <w:sz w:val="20"/>
          <w:lang w:val="en-US"/>
        </w:rPr>
        <w:t>to follow</w:t>
      </w:r>
      <w:r w:rsidRPr="001A6697">
        <w:rPr>
          <w:rFonts w:cs="Tahoma"/>
          <w:sz w:val="20"/>
          <w:lang w:val="en-US"/>
        </w:rPr>
        <w:t>. 1. Candidate journey</w:t>
      </w:r>
      <w:r w:rsidRPr="001A6697" w:rsidR="000819E0">
        <w:rPr>
          <w:rFonts w:cs="Tahoma"/>
          <w:sz w:val="20"/>
          <w:lang w:val="en-US"/>
        </w:rPr>
        <w:t xml:space="preserve"> this is B2C (Business to </w:t>
      </w:r>
      <w:r w:rsidRPr="001A6697" w:rsidR="00483F03">
        <w:rPr>
          <w:rFonts w:cs="Tahoma"/>
          <w:sz w:val="20"/>
          <w:lang w:val="en-US"/>
        </w:rPr>
        <w:t>C</w:t>
      </w:r>
      <w:r w:rsidRPr="001A6697" w:rsidR="00906286">
        <w:rPr>
          <w:rFonts w:cs="Tahoma"/>
          <w:sz w:val="20"/>
          <w:lang w:val="en-US"/>
        </w:rPr>
        <w:t>onsumer</w:t>
      </w:r>
      <w:r w:rsidRPr="001A6697" w:rsidR="000819E0">
        <w:rPr>
          <w:rFonts w:cs="Tahoma"/>
          <w:sz w:val="20"/>
          <w:lang w:val="en-US"/>
        </w:rPr>
        <w:t>)</w:t>
      </w:r>
      <w:r w:rsidRPr="001A6697">
        <w:rPr>
          <w:rFonts w:cs="Tahoma"/>
          <w:sz w:val="20"/>
          <w:lang w:val="en-US"/>
        </w:rPr>
        <w:t xml:space="preserve"> 2. Client journey</w:t>
      </w:r>
      <w:r w:rsidRPr="001A6697" w:rsidR="000819E0">
        <w:rPr>
          <w:rFonts w:cs="Tahoma"/>
          <w:sz w:val="20"/>
          <w:lang w:val="en-US"/>
        </w:rPr>
        <w:t xml:space="preserve"> this is B2B (Business to Business)</w:t>
      </w:r>
      <w:r w:rsidRPr="001A6697">
        <w:rPr>
          <w:rFonts w:cs="Tahoma"/>
          <w:sz w:val="20"/>
          <w:lang w:val="en-US"/>
        </w:rPr>
        <w:t>. See the figure below explaining these</w:t>
      </w:r>
      <w:r w:rsidRPr="001A6697" w:rsidR="009231AC">
        <w:rPr>
          <w:rFonts w:cs="Tahoma"/>
          <w:sz w:val="20"/>
          <w:lang w:val="en-US"/>
        </w:rPr>
        <w:t xml:space="preserve"> in more detail. </w:t>
      </w:r>
    </w:p>
    <w:p w:rsidRPr="001A6697" w:rsidR="00C44957" w:rsidP="00C44957" w:rsidRDefault="009231AC" w14:paraId="3BAC8AE6" w14:textId="658B83F9">
      <w:pPr>
        <w:pStyle w:val="BodyText"/>
        <w:ind w:left="0"/>
        <w:rPr>
          <w:rFonts w:cs="Tahoma"/>
          <w:sz w:val="20"/>
          <w:lang w:val="en-US"/>
        </w:rPr>
      </w:pPr>
      <w:r w:rsidRPr="001A6697">
        <w:rPr>
          <w:rFonts w:cs="Tahoma"/>
          <w:b/>
          <w:bCs/>
          <w:sz w:val="20"/>
          <w:lang w:val="en-US"/>
        </w:rPr>
        <w:t>Lead generation</w:t>
      </w:r>
      <w:r w:rsidRPr="001A6697">
        <w:rPr>
          <w:rFonts w:cs="Tahoma"/>
          <w:sz w:val="20"/>
          <w:lang w:val="en-US"/>
        </w:rPr>
        <w:t xml:space="preserve"> </w:t>
      </w:r>
      <w:r w:rsidRPr="001A6697" w:rsidR="00B94768">
        <w:rPr>
          <w:rFonts w:cs="Tahoma"/>
          <w:sz w:val="20"/>
          <w:lang w:val="en-US"/>
        </w:rPr>
        <w:t>is</w:t>
      </w:r>
      <w:r w:rsidRPr="001A6697">
        <w:rPr>
          <w:rFonts w:cs="Tahoma"/>
          <w:sz w:val="20"/>
          <w:lang w:val="en-US"/>
        </w:rPr>
        <w:t xml:space="preserve"> </w:t>
      </w:r>
      <w:r w:rsidRPr="001A6697" w:rsidR="002B5E86">
        <w:rPr>
          <w:rFonts w:cs="Tahoma"/>
          <w:sz w:val="20"/>
          <w:lang w:val="en-US"/>
        </w:rPr>
        <w:t>every</w:t>
      </w:r>
      <w:r w:rsidRPr="001A6697">
        <w:rPr>
          <w:rFonts w:cs="Tahoma"/>
          <w:sz w:val="20"/>
          <w:lang w:val="en-US"/>
        </w:rPr>
        <w:t xml:space="preserve"> way in which we find new clients and candidates. Social media pages posting valuable content to grow the social media presence and center the company as the expert in the recruitment field. Landing pages to enable potential candidates fill out forms with their details if they are interested in upcoming sectors</w:t>
      </w:r>
      <w:r w:rsidRPr="001A6697" w:rsidR="002B5E86">
        <w:rPr>
          <w:rFonts w:cs="Tahoma"/>
          <w:sz w:val="20"/>
          <w:lang w:val="en-US"/>
        </w:rPr>
        <w:t xml:space="preserve"> that the company have not entered before</w:t>
      </w:r>
      <w:r w:rsidRPr="001A6697">
        <w:rPr>
          <w:rFonts w:cs="Tahoma"/>
          <w:sz w:val="20"/>
          <w:lang w:val="en-US"/>
        </w:rPr>
        <w:t>, this will build our candidate list for that area, while not asking for all the details on a candidate registration form. This makes gathering their details quicker and easier for the user. Running Facebook and LinkedIn ads for particular jobs</w:t>
      </w:r>
      <w:r w:rsidRPr="001A6697" w:rsidR="0062265A">
        <w:rPr>
          <w:rFonts w:cs="Tahoma"/>
          <w:sz w:val="20"/>
          <w:lang w:val="en-US"/>
        </w:rPr>
        <w:t xml:space="preserve"> (where your potential candidates spend time)</w:t>
      </w:r>
      <w:r w:rsidRPr="001A6697">
        <w:rPr>
          <w:rFonts w:cs="Tahoma"/>
          <w:sz w:val="20"/>
          <w:lang w:val="en-US"/>
        </w:rPr>
        <w:t xml:space="preserve">. </w:t>
      </w:r>
      <w:r w:rsidRPr="001A6697" w:rsidR="00A5120E">
        <w:rPr>
          <w:rFonts w:cs="Tahoma"/>
          <w:sz w:val="20"/>
          <w:lang w:val="en-US"/>
        </w:rPr>
        <w:t xml:space="preserve">Business development will help to find new clients going forward. </w:t>
      </w:r>
      <w:r w:rsidRPr="001A6697" w:rsidR="00332E0F">
        <w:rPr>
          <w:rFonts w:cs="Tahoma"/>
          <w:sz w:val="20"/>
          <w:lang w:val="en-US"/>
        </w:rPr>
        <w:t>Existing lead generation is the use of Jobs boards like IrishJobs.ie and Indeed.</w:t>
      </w:r>
    </w:p>
    <w:p w:rsidRPr="001A6697" w:rsidR="009231AC" w:rsidP="00C44957" w:rsidRDefault="009231AC" w14:paraId="14000F88" w14:textId="2F9CF0A5">
      <w:pPr>
        <w:pStyle w:val="BodyText"/>
        <w:ind w:left="0"/>
        <w:rPr>
          <w:rFonts w:cs="Tahoma"/>
          <w:sz w:val="20"/>
          <w:lang w:val="en-US"/>
        </w:rPr>
      </w:pPr>
      <w:r w:rsidRPr="001A6697">
        <w:rPr>
          <w:rFonts w:cs="Tahoma"/>
          <w:b/>
          <w:bCs/>
          <w:sz w:val="20"/>
          <w:lang w:val="en-US"/>
        </w:rPr>
        <w:t>Lead Nurturing</w:t>
      </w:r>
      <w:r w:rsidRPr="001A6697" w:rsidR="00B94768">
        <w:rPr>
          <w:rFonts w:cs="Tahoma"/>
          <w:sz w:val="20"/>
          <w:lang w:val="en-US"/>
        </w:rPr>
        <w:t xml:space="preserve">, this </w:t>
      </w:r>
      <w:r w:rsidRPr="001A6697">
        <w:rPr>
          <w:rFonts w:cs="Tahoma"/>
          <w:sz w:val="20"/>
          <w:lang w:val="en-US"/>
        </w:rPr>
        <w:t xml:space="preserve">stage is where we will contact our lists of candidates with valuable information pertaining to their desired sectors and upcoming jobs, they may be interested in. Leading them back to the website in many cases. For clients we keep them updated on the </w:t>
      </w:r>
      <w:r w:rsidRPr="001A6697" w:rsidR="00A5120E">
        <w:rPr>
          <w:rFonts w:cs="Tahoma"/>
          <w:sz w:val="20"/>
          <w:lang w:val="en-US"/>
        </w:rPr>
        <w:t xml:space="preserve">work we have been doing throughout the year and any benefits to them as a client of ours. Also letting them know we are on top of all thing’s recruitment. </w:t>
      </w:r>
      <w:r w:rsidRPr="001A6697" w:rsidR="008D03A4">
        <w:rPr>
          <w:rFonts w:cs="Tahoma"/>
          <w:sz w:val="20"/>
          <w:lang w:val="en-US"/>
        </w:rPr>
        <w:t>We share facts and figures from the last month ensuring of this.</w:t>
      </w:r>
    </w:p>
    <w:p w:rsidRPr="001A6697" w:rsidR="009231AC" w:rsidP="00C44957" w:rsidRDefault="009231AC" w14:paraId="7222A9EC" w14:textId="0C664EE8">
      <w:pPr>
        <w:pStyle w:val="BodyText"/>
        <w:ind w:left="0"/>
        <w:rPr>
          <w:rFonts w:cs="Tahoma"/>
          <w:sz w:val="20"/>
          <w:lang w:val="en-US"/>
        </w:rPr>
      </w:pPr>
      <w:r w:rsidRPr="001A6697">
        <w:rPr>
          <w:rFonts w:cs="Tahoma"/>
          <w:sz w:val="20"/>
          <w:lang w:val="en-US"/>
        </w:rPr>
        <w:t xml:space="preserve">The last stage is the </w:t>
      </w:r>
      <w:r w:rsidRPr="001A6697">
        <w:rPr>
          <w:rFonts w:cs="Tahoma"/>
          <w:b/>
          <w:bCs/>
          <w:sz w:val="20"/>
          <w:lang w:val="en-US"/>
        </w:rPr>
        <w:t>sale</w:t>
      </w:r>
      <w:r w:rsidRPr="001A6697">
        <w:rPr>
          <w:rFonts w:cs="Tahoma"/>
          <w:sz w:val="20"/>
          <w:lang w:val="en-US"/>
        </w:rPr>
        <w:t xml:space="preserve">. In this case the sale for our company is the candidate being placed in a job or gaining another client to fill jobs for going forward. </w:t>
      </w:r>
    </w:p>
    <w:p w:rsidRPr="001A6697" w:rsidR="00A5120E" w:rsidP="00C44957" w:rsidRDefault="00C44957" w14:paraId="23FE9837" w14:textId="6E2BF6D4">
      <w:pPr>
        <w:pStyle w:val="BodyText"/>
        <w:ind w:left="0"/>
        <w:rPr>
          <w:rFonts w:cs="Tahoma"/>
          <w:sz w:val="20"/>
        </w:rPr>
      </w:pPr>
      <w:r w:rsidRPr="001A6697">
        <w:rPr>
          <w:rFonts w:cs="Tahoma"/>
          <w:sz w:val="20"/>
        </w:rPr>
        <w:t xml:space="preserve">The website will also include tracking </w:t>
      </w:r>
      <w:r w:rsidRPr="001A6697" w:rsidR="00332E0F">
        <w:rPr>
          <w:rFonts w:cs="Tahoma"/>
          <w:sz w:val="20"/>
        </w:rPr>
        <w:t>with</w:t>
      </w:r>
      <w:r w:rsidRPr="001A6697">
        <w:rPr>
          <w:rFonts w:cs="Tahoma"/>
          <w:sz w:val="20"/>
        </w:rPr>
        <w:t xml:space="preserve"> Google Analytics. </w:t>
      </w:r>
      <w:r w:rsidRPr="001A6697" w:rsidR="00A5120E">
        <w:rPr>
          <w:rFonts w:cs="Tahoma"/>
          <w:sz w:val="20"/>
        </w:rPr>
        <w:t>This will allow the company to keep track of the best pages on the site and any conversions taking place</w:t>
      </w:r>
      <w:r w:rsidRPr="001A6697" w:rsidR="00332E0F">
        <w:rPr>
          <w:rFonts w:cs="Tahoma"/>
          <w:sz w:val="20"/>
        </w:rPr>
        <w:t xml:space="preserve"> </w:t>
      </w:r>
      <w:r w:rsidRPr="001A6697" w:rsidR="00B94768">
        <w:rPr>
          <w:rFonts w:cs="Tahoma"/>
          <w:sz w:val="20"/>
        </w:rPr>
        <w:t>i.e.,</w:t>
      </w:r>
      <w:r w:rsidRPr="001A6697" w:rsidR="00332E0F">
        <w:rPr>
          <w:rFonts w:cs="Tahoma"/>
          <w:sz w:val="20"/>
        </w:rPr>
        <w:t xml:space="preserve"> applications or forms submitted</w:t>
      </w:r>
      <w:r w:rsidRPr="001A6697" w:rsidR="00A5120E">
        <w:rPr>
          <w:rFonts w:cs="Tahoma"/>
          <w:sz w:val="20"/>
        </w:rPr>
        <w:t xml:space="preserve">. This data can also show the number of </w:t>
      </w:r>
      <w:r w:rsidRPr="001A6697" w:rsidR="00332E0F">
        <w:rPr>
          <w:rFonts w:cs="Tahoma"/>
          <w:sz w:val="20"/>
        </w:rPr>
        <w:t xml:space="preserve">website </w:t>
      </w:r>
      <w:r w:rsidRPr="001A6697" w:rsidR="00BC3BCF">
        <w:rPr>
          <w:rFonts w:cs="Tahoma"/>
          <w:sz w:val="20"/>
        </w:rPr>
        <w:t>visitors’</w:t>
      </w:r>
      <w:r w:rsidRPr="001A6697" w:rsidR="00A5120E">
        <w:rPr>
          <w:rFonts w:cs="Tahoma"/>
          <w:sz w:val="20"/>
        </w:rPr>
        <w:t xml:space="preserve"> month o</w:t>
      </w:r>
      <w:r w:rsidRPr="001A6697" w:rsidR="00332E0F">
        <w:rPr>
          <w:rFonts w:cs="Tahoma"/>
          <w:sz w:val="20"/>
        </w:rPr>
        <w:t>ver</w:t>
      </w:r>
      <w:r w:rsidRPr="001A6697" w:rsidR="00A5120E">
        <w:rPr>
          <w:rFonts w:cs="Tahoma"/>
          <w:sz w:val="20"/>
        </w:rPr>
        <w:t xml:space="preserve"> month. </w:t>
      </w:r>
    </w:p>
    <w:p w:rsidRPr="001A6697" w:rsidR="00A5120E" w:rsidP="00C44957" w:rsidRDefault="00C44957" w14:paraId="7FA6254C" w14:textId="5D3B5AB5">
      <w:pPr>
        <w:pStyle w:val="BodyText"/>
        <w:ind w:left="0"/>
        <w:rPr>
          <w:rFonts w:cs="Tahoma"/>
          <w:sz w:val="20"/>
        </w:rPr>
      </w:pPr>
      <w:r w:rsidRPr="001A6697">
        <w:rPr>
          <w:rFonts w:cs="Tahoma"/>
          <w:sz w:val="20"/>
        </w:rPr>
        <w:t xml:space="preserve">Using other software like HotJar to track users on the site will allow us to make decisions on the website’s usability from </w:t>
      </w:r>
      <w:r w:rsidRPr="001A6697" w:rsidR="00A5120E">
        <w:rPr>
          <w:rFonts w:cs="Tahoma"/>
          <w:sz w:val="20"/>
        </w:rPr>
        <w:t>a</w:t>
      </w:r>
      <w:r w:rsidRPr="001A6697">
        <w:rPr>
          <w:rFonts w:cs="Tahoma"/>
          <w:sz w:val="20"/>
        </w:rPr>
        <w:t xml:space="preserve"> User Experience point of view. If any changes need to be made to help the customer journey.</w:t>
      </w:r>
      <w:r w:rsidRPr="001A6697" w:rsidR="00332E0F">
        <w:rPr>
          <w:rFonts w:cs="Tahoma"/>
          <w:sz w:val="20"/>
        </w:rPr>
        <w:t xml:space="preserve"> The least amount of clicks it takes a user to fulfil the journey the better – make it easy to apply.</w:t>
      </w:r>
    </w:p>
    <w:p w:rsidRPr="001A6697" w:rsidR="00C44957" w:rsidP="00C44957" w:rsidRDefault="00A5120E" w14:paraId="7DD22449" w14:textId="04936C1F">
      <w:pPr>
        <w:pStyle w:val="BodyText"/>
        <w:ind w:left="0"/>
        <w:rPr>
          <w:rFonts w:cs="Tahoma"/>
          <w:sz w:val="20"/>
        </w:rPr>
      </w:pPr>
      <w:r w:rsidRPr="001A6697">
        <w:rPr>
          <w:rFonts w:cs="Tahoma"/>
          <w:sz w:val="20"/>
        </w:rPr>
        <w:t xml:space="preserve">The website will also include tracking pixels for social media, this is so the company can retarget website visitors with remarketing ads in the future. </w:t>
      </w:r>
      <w:r w:rsidRPr="001A6697" w:rsidR="00C44957">
        <w:rPr>
          <w:rFonts w:cs="Tahoma"/>
          <w:sz w:val="20"/>
        </w:rPr>
        <w:t xml:space="preserve"> </w:t>
      </w:r>
      <w:r w:rsidRPr="001A6697">
        <w:rPr>
          <w:rFonts w:cs="Tahoma"/>
          <w:sz w:val="20"/>
        </w:rPr>
        <w:t xml:space="preserve">If a specific sector page has been visited etc… </w:t>
      </w:r>
      <w:r w:rsidRPr="001A6697" w:rsidR="00C40656">
        <w:rPr>
          <w:rFonts w:cs="Tahoma"/>
          <w:sz w:val="20"/>
        </w:rPr>
        <w:t>c</w:t>
      </w:r>
      <w:r w:rsidRPr="001A6697">
        <w:rPr>
          <w:rFonts w:cs="Tahoma"/>
          <w:sz w:val="20"/>
        </w:rPr>
        <w:t xml:space="preserve">reating a personalised list of potential candidates going forward. </w:t>
      </w:r>
    </w:p>
    <w:p w:rsidRPr="001A6697" w:rsidR="00C44957" w:rsidP="00C44957" w:rsidRDefault="00C44957" w14:paraId="01C6F285" w14:textId="77777777">
      <w:pPr>
        <w:pStyle w:val="BodyText"/>
        <w:ind w:left="0"/>
        <w:rPr>
          <w:rFonts w:cs="Tahoma"/>
          <w:sz w:val="20"/>
        </w:rPr>
      </w:pPr>
      <w:r w:rsidRPr="001A6697">
        <w:rPr>
          <w:rFonts w:cs="Tahoma"/>
          <w:sz w:val="20"/>
        </w:rPr>
        <w:t xml:space="preserve"> </w:t>
      </w:r>
    </w:p>
    <w:p w:rsidRPr="001A6697" w:rsidR="00C44957" w:rsidP="00C44957" w:rsidRDefault="00BC3BCF" w14:paraId="2F5876D6" w14:textId="269430DF">
      <w:pPr>
        <w:pStyle w:val="BodyText"/>
        <w:ind w:left="0"/>
        <w:rPr>
          <w:rFonts w:cs="Tahoma"/>
          <w:sz w:val="20"/>
          <w:lang w:val="en-US"/>
        </w:rPr>
      </w:pPr>
      <w:r w:rsidRPr="001A6697">
        <w:rPr>
          <w:rFonts w:cs="Tahoma"/>
          <w:noProof/>
          <w:sz w:val="20"/>
          <w:lang w:val="en-US"/>
        </w:rPr>
        <w:drawing>
          <wp:anchor distT="0" distB="0" distL="114300" distR="114300" simplePos="0" relativeHeight="251658241" behindDoc="1" locked="0" layoutInCell="1" allowOverlap="1" wp14:anchorId="1E23A92A" wp14:editId="0624E421">
            <wp:simplePos x="0" y="0"/>
            <wp:positionH relativeFrom="column">
              <wp:posOffset>137866</wp:posOffset>
            </wp:positionH>
            <wp:positionV relativeFrom="paragraph">
              <wp:posOffset>-277</wp:posOffset>
            </wp:positionV>
            <wp:extent cx="5937955" cy="7932698"/>
            <wp:effectExtent l="0" t="0" r="5715" b="5080"/>
            <wp:wrapTight wrapText="bothSides">
              <wp:wrapPolygon edited="0">
                <wp:start x="0" y="0"/>
                <wp:lineTo x="0" y="21579"/>
                <wp:lineTo x="21575" y="21579"/>
                <wp:lineTo x="21575" y="0"/>
                <wp:lineTo x="0" y="0"/>
              </wp:wrapPolygon>
            </wp:wrapTight>
            <wp:docPr id="10" name="Picture 10" descr="Marketing funnel 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rketing funnel SAS"/>
                    <pic:cNvPicPr/>
                  </pic:nvPicPr>
                  <pic:blipFill>
                    <a:blip r:embed="rId22"/>
                    <a:stretch>
                      <a:fillRect/>
                    </a:stretch>
                  </pic:blipFill>
                  <pic:spPr>
                    <a:xfrm>
                      <a:off x="0" y="0"/>
                      <a:ext cx="5963388" cy="7966674"/>
                    </a:xfrm>
                    <a:prstGeom prst="rect">
                      <a:avLst/>
                    </a:prstGeom>
                    <a:effectLst>
                      <a:outerShdw blurRad="63500" sx="42000" sy="4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rsidRPr="001A6697" w:rsidR="00C44957" w:rsidP="00C44957" w:rsidRDefault="00C44957" w14:paraId="7ED6854B" w14:textId="5A90F7EE">
      <w:pPr>
        <w:pStyle w:val="BodyText"/>
        <w:ind w:left="0"/>
        <w:rPr>
          <w:rFonts w:cs="Tahoma"/>
          <w:sz w:val="20"/>
          <w:lang w:val="en-US"/>
        </w:rPr>
      </w:pPr>
    </w:p>
    <w:p w:rsidRPr="001A6697" w:rsidR="0080180E" w:rsidP="0080180E" w:rsidRDefault="0080180E" w14:paraId="01FF5DE7" w14:textId="77777777">
      <w:pPr>
        <w:rPr>
          <w:rFonts w:cs="Tahoma"/>
          <w:szCs w:val="20"/>
        </w:rPr>
      </w:pPr>
    </w:p>
    <w:p w:rsidRPr="001A6697" w:rsidR="00441A85" w:rsidP="00F65F5F" w:rsidRDefault="00297021" w14:paraId="706B075D" w14:textId="005E09C6">
      <w:pPr>
        <w:pStyle w:val="Heading1"/>
        <w:jc w:val="left"/>
        <w:rPr>
          <w:rFonts w:cs="Tahoma"/>
          <w:szCs w:val="48"/>
        </w:rPr>
      </w:pPr>
      <w:r w:rsidRPr="001A6697">
        <w:rPr>
          <w:rFonts w:cs="Tahoma"/>
          <w:szCs w:val="48"/>
          <w:lang w:val="en-GB"/>
        </w:rPr>
        <w:t xml:space="preserve"> </w:t>
      </w:r>
      <w:bookmarkStart w:name="_Toc80113644" w:id="35"/>
      <w:bookmarkEnd w:id="30"/>
      <w:bookmarkEnd w:id="31"/>
      <w:bookmarkEnd w:id="32"/>
      <w:r w:rsidRPr="001A6697" w:rsidR="0080180E">
        <w:rPr>
          <w:rFonts w:cs="Tahoma"/>
          <w:szCs w:val="48"/>
          <w:lang w:val="en-US"/>
        </w:rPr>
        <w:t>Implementation Process</w:t>
      </w:r>
      <w:bookmarkEnd w:id="35"/>
    </w:p>
    <w:p w:rsidRPr="00787D84" w:rsidR="00773D54" w:rsidP="00112A5E" w:rsidRDefault="0080180E" w14:paraId="7D000948" w14:textId="51889986">
      <w:pPr>
        <w:pStyle w:val="Heading2"/>
        <w:numPr>
          <w:ilvl w:val="1"/>
          <w:numId w:val="4"/>
        </w:numPr>
        <w:rPr>
          <w:rFonts w:cs="Tahoma"/>
          <w:szCs w:val="32"/>
          <w:lang w:val="en-US"/>
        </w:rPr>
      </w:pPr>
      <w:bookmarkStart w:name="_Toc80113645" w:id="36"/>
      <w:r w:rsidRPr="00787D84">
        <w:rPr>
          <w:rFonts w:cs="Tahoma"/>
          <w:szCs w:val="32"/>
          <w:lang w:val="en-US"/>
        </w:rPr>
        <w:t>So</w:t>
      </w:r>
      <w:r w:rsidRPr="00787D84" w:rsidR="000C4BDF">
        <w:rPr>
          <w:rFonts w:cs="Tahoma"/>
          <w:szCs w:val="32"/>
          <w:lang w:val="en-US"/>
        </w:rPr>
        <w:t>lution</w:t>
      </w:r>
      <w:bookmarkEnd w:id="36"/>
    </w:p>
    <w:p w:rsidRPr="001A6697" w:rsidR="00773D54" w:rsidP="1E6CA422" w:rsidRDefault="3FE00DCA" w14:paraId="1E560978" w14:textId="1FA0B034">
      <w:pPr>
        <w:pStyle w:val="Heading2"/>
        <w:numPr>
          <w:ilvl w:val="1"/>
          <w:numId w:val="0"/>
        </w:numPr>
        <w:rPr>
          <w:rFonts w:cs="Tahoma"/>
          <w:sz w:val="20"/>
          <w:lang w:val="en-US"/>
        </w:rPr>
      </w:pPr>
      <w:bookmarkStart w:name="_Toc80113646" w:id="37"/>
      <w:r w:rsidRPr="001A6697">
        <w:rPr>
          <w:rFonts w:cs="Tahoma"/>
          <w:sz w:val="20"/>
          <w:lang w:val="en-US"/>
        </w:rPr>
        <w:t xml:space="preserve">5.1.1 </w:t>
      </w:r>
      <w:r w:rsidRPr="001A6697" w:rsidR="000C4BDF">
        <w:rPr>
          <w:rFonts w:cs="Tahoma"/>
          <w:sz w:val="20"/>
          <w:lang w:val="en-US"/>
        </w:rPr>
        <w:t>Software</w:t>
      </w:r>
      <w:bookmarkEnd w:id="37"/>
      <w:r w:rsidRPr="001A6697" w:rsidR="000C4BDF">
        <w:rPr>
          <w:rFonts w:cs="Tahoma"/>
          <w:sz w:val="20"/>
          <w:lang w:val="en-US"/>
        </w:rPr>
        <w:t xml:space="preserve"> </w:t>
      </w:r>
    </w:p>
    <w:p w:rsidRPr="001A6697" w:rsidR="00B94768" w:rsidP="0080180E" w:rsidRDefault="0080180E" w14:paraId="47F0CDFE" w14:textId="7B8490FC">
      <w:pPr>
        <w:pStyle w:val="BodyText"/>
        <w:ind w:left="0"/>
        <w:rPr>
          <w:rFonts w:cs="Tahoma"/>
          <w:sz w:val="20"/>
        </w:rPr>
      </w:pPr>
      <w:r w:rsidRPr="001A6697">
        <w:rPr>
          <w:rFonts w:cs="Tahoma"/>
          <w:sz w:val="20"/>
        </w:rPr>
        <w:t xml:space="preserve">Microsoft Dynamics </w:t>
      </w:r>
      <w:r w:rsidRPr="001A6697" w:rsidR="00332E0F">
        <w:rPr>
          <w:rFonts w:cs="Tahoma"/>
          <w:sz w:val="20"/>
        </w:rPr>
        <w:t>365 is the software used in the implementation</w:t>
      </w:r>
      <w:r w:rsidRPr="001A6697" w:rsidR="00B94768">
        <w:rPr>
          <w:rFonts w:cs="Tahoma"/>
          <w:sz w:val="20"/>
        </w:rPr>
        <w:t xml:space="preserve"> process; it is both a CRM system (customer relationship management) as well as ERP s</w:t>
      </w:r>
      <w:r w:rsidRPr="001A6697" w:rsidR="00170811">
        <w:rPr>
          <w:rFonts w:cs="Tahoma"/>
          <w:sz w:val="20"/>
        </w:rPr>
        <w:t>oftware</w:t>
      </w:r>
      <w:r w:rsidRPr="001A6697" w:rsidR="00B94768">
        <w:rPr>
          <w:rFonts w:cs="Tahoma"/>
          <w:sz w:val="20"/>
        </w:rPr>
        <w:t xml:space="preserve"> (Enterprise Resource Planning)</w:t>
      </w:r>
      <w:r w:rsidRPr="001A6697" w:rsidR="00332E0F">
        <w:rPr>
          <w:rFonts w:cs="Tahoma"/>
          <w:sz w:val="20"/>
        </w:rPr>
        <w:t xml:space="preserve">. </w:t>
      </w:r>
      <w:r w:rsidRPr="001A6697" w:rsidR="00B94768">
        <w:rPr>
          <w:rFonts w:cs="Tahoma"/>
          <w:sz w:val="20"/>
        </w:rPr>
        <w:t xml:space="preserve">This software has great capabilities due to this and will see the company well into the future not just right now. It has modularity that allows companies to add different functionalities as needed for many departments like sales, marketing, customer relations and operations ensuing the company does not outgrow it but instead it grows while the company grows. </w:t>
      </w:r>
      <w:r w:rsidRPr="001A6697" w:rsidR="007C6370">
        <w:rPr>
          <w:rFonts w:cs="Tahoma"/>
          <w:sz w:val="20"/>
        </w:rPr>
        <w:t xml:space="preserve">It is </w:t>
      </w:r>
      <w:r w:rsidRPr="001A6697" w:rsidR="0041004D">
        <w:rPr>
          <w:rFonts w:cs="Tahoma"/>
          <w:sz w:val="20"/>
        </w:rPr>
        <w:t>a</w:t>
      </w:r>
      <w:r w:rsidRPr="001A6697" w:rsidR="00965D75">
        <w:rPr>
          <w:rFonts w:cs="Tahoma"/>
          <w:sz w:val="20"/>
        </w:rPr>
        <w:t xml:space="preserve"> </w:t>
      </w:r>
      <w:r w:rsidRPr="001A6697" w:rsidR="00365090">
        <w:rPr>
          <w:rFonts w:cs="Tahoma"/>
          <w:sz w:val="20"/>
        </w:rPr>
        <w:t>Saa</w:t>
      </w:r>
      <w:r w:rsidRPr="001A6697" w:rsidR="001523F4">
        <w:rPr>
          <w:rFonts w:cs="Tahoma"/>
          <w:sz w:val="20"/>
        </w:rPr>
        <w:t xml:space="preserve">S </w:t>
      </w:r>
      <w:r w:rsidRPr="001A6697" w:rsidR="00365090">
        <w:rPr>
          <w:rFonts w:cs="Tahoma"/>
          <w:sz w:val="20"/>
        </w:rPr>
        <w:t>(Software-as-a-service)</w:t>
      </w:r>
      <w:r w:rsidRPr="001A6697" w:rsidR="00965D75">
        <w:rPr>
          <w:rFonts w:cs="Tahoma"/>
          <w:sz w:val="20"/>
        </w:rPr>
        <w:t xml:space="preserve"> </w:t>
      </w:r>
      <w:r w:rsidRPr="001A6697" w:rsidR="000F6FFD">
        <w:rPr>
          <w:rFonts w:cs="Tahoma"/>
          <w:sz w:val="20"/>
        </w:rPr>
        <w:t xml:space="preserve">which means it is cloud based and the user/company SAS Recruitment </w:t>
      </w:r>
      <w:r w:rsidRPr="001A6697" w:rsidR="00E85242">
        <w:rPr>
          <w:rFonts w:cs="Tahoma"/>
          <w:sz w:val="20"/>
        </w:rPr>
        <w:t>has access to the software for a set period</w:t>
      </w:r>
      <w:r w:rsidRPr="001A6697" w:rsidR="00D40DB0">
        <w:rPr>
          <w:rFonts w:cs="Tahoma"/>
          <w:sz w:val="20"/>
        </w:rPr>
        <w:t>, the entire</w:t>
      </w:r>
      <w:r w:rsidRPr="001A6697" w:rsidR="006C3D50">
        <w:rPr>
          <w:rFonts w:cs="Tahoma"/>
          <w:sz w:val="20"/>
        </w:rPr>
        <w:t xml:space="preserve"> infrastructure is managed through the cloud</w:t>
      </w:r>
      <w:r w:rsidRPr="001A6697" w:rsidR="00432D31">
        <w:rPr>
          <w:rFonts w:cs="Tahoma"/>
          <w:sz w:val="20"/>
        </w:rPr>
        <w:t>, this has great benefits including</w:t>
      </w:r>
      <w:r w:rsidRPr="001A6697" w:rsidR="00E01360">
        <w:rPr>
          <w:rFonts w:cs="Tahoma"/>
          <w:sz w:val="20"/>
        </w:rPr>
        <w:t xml:space="preserve"> ease of use and more cost effective</w:t>
      </w:r>
      <w:r w:rsidRPr="001A6697" w:rsidR="00E85242">
        <w:rPr>
          <w:rFonts w:cs="Tahoma"/>
          <w:sz w:val="20"/>
        </w:rPr>
        <w:t xml:space="preserve">. </w:t>
      </w:r>
    </w:p>
    <w:p w:rsidRPr="001A6697" w:rsidR="00B94768" w:rsidP="0080180E" w:rsidRDefault="00B94768" w14:paraId="1FE3957B" w14:textId="1CFE471E">
      <w:pPr>
        <w:pStyle w:val="BodyText"/>
        <w:ind w:left="0"/>
        <w:rPr>
          <w:rFonts w:cs="Tahoma"/>
          <w:sz w:val="20"/>
        </w:rPr>
      </w:pPr>
      <w:r w:rsidRPr="001A6697">
        <w:rPr>
          <w:rFonts w:cs="Tahoma"/>
          <w:sz w:val="20"/>
        </w:rPr>
        <w:t>Many companies are used to working with Microsoft products as is SAS Recruitment, and this is another reason to take on this software, many employees are already familiar with the look of a Microsoft products. As mentioned already there</w:t>
      </w:r>
      <w:r w:rsidRPr="001A6697" w:rsidR="00170811">
        <w:rPr>
          <w:rFonts w:cs="Tahoma"/>
          <w:sz w:val="20"/>
        </w:rPr>
        <w:t xml:space="preserve"> will be </w:t>
      </w:r>
      <w:r w:rsidRPr="001A6697" w:rsidR="00C40656">
        <w:rPr>
          <w:rFonts w:cs="Tahoma"/>
          <w:sz w:val="20"/>
        </w:rPr>
        <w:t>training,</w:t>
      </w:r>
      <w:r w:rsidRPr="001A6697" w:rsidR="00170811">
        <w:rPr>
          <w:rFonts w:cs="Tahoma"/>
          <w:sz w:val="20"/>
        </w:rPr>
        <w:t xml:space="preserve"> and this will help employees afraid of change to learn quicker and rapidly see the results a system like this will return. </w:t>
      </w:r>
    </w:p>
    <w:p w:rsidRPr="001A6697" w:rsidR="00935452" w:rsidP="00935452" w:rsidRDefault="254A4269" w14:paraId="443910CA" w14:textId="645631DE">
      <w:pPr>
        <w:pStyle w:val="BodyText"/>
        <w:ind w:left="0"/>
        <w:rPr>
          <w:rFonts w:cs="Tahoma"/>
          <w:sz w:val="20"/>
          <w:lang w:val="en-US"/>
        </w:rPr>
      </w:pPr>
      <w:r w:rsidRPr="001A6697">
        <w:rPr>
          <w:rFonts w:cs="Tahoma"/>
          <w:sz w:val="20"/>
          <w:lang w:val="en-US"/>
        </w:rPr>
        <w:t xml:space="preserve">Microsoft Dynamics has many uses </w:t>
      </w:r>
      <w:r w:rsidRPr="001A6697" w:rsidR="00EB476A">
        <w:rPr>
          <w:rFonts w:cs="Tahoma"/>
          <w:sz w:val="20"/>
          <w:lang w:val="en-US"/>
        </w:rPr>
        <w:t xml:space="preserve">and </w:t>
      </w:r>
      <w:r w:rsidRPr="001A6697">
        <w:rPr>
          <w:rFonts w:cs="Tahoma"/>
          <w:sz w:val="20"/>
          <w:lang w:val="en-US"/>
        </w:rPr>
        <w:t>for SAS Recruitment we are using the many settings for the following</w:t>
      </w:r>
      <w:r w:rsidRPr="001A6697" w:rsidR="00EB476A">
        <w:rPr>
          <w:rFonts w:cs="Tahoma"/>
          <w:sz w:val="20"/>
          <w:lang w:val="en-US"/>
        </w:rPr>
        <w:t>:</w:t>
      </w:r>
    </w:p>
    <w:tbl>
      <w:tblPr>
        <w:tblStyle w:val="GridTable6Colorful-Accent1"/>
        <w:tblW w:w="0" w:type="auto"/>
        <w:tblLook w:val="04A0" w:firstRow="1" w:lastRow="0" w:firstColumn="1" w:lastColumn="0" w:noHBand="0" w:noVBand="1"/>
      </w:tblPr>
      <w:tblGrid>
        <w:gridCol w:w="2328"/>
        <w:gridCol w:w="6637"/>
      </w:tblGrid>
      <w:tr w:rsidRPr="001A6697" w:rsidR="002F753B" w:rsidTr="00F8097F" w14:paraId="1078A9E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Pr="001A6697" w:rsidR="002F753B" w:rsidP="00A52DEA" w:rsidRDefault="002F753B" w14:paraId="2793E069" w14:textId="242AE9E3">
            <w:pPr>
              <w:pStyle w:val="BodyText"/>
              <w:ind w:left="0"/>
              <w:rPr>
                <w:rFonts w:cs="Tahoma"/>
                <w:sz w:val="20"/>
                <w:lang w:val="en-US"/>
              </w:rPr>
            </w:pPr>
            <w:r w:rsidRPr="001A6697">
              <w:rPr>
                <w:rFonts w:cs="Tahoma"/>
                <w:sz w:val="20"/>
                <w:lang w:val="en-US"/>
              </w:rPr>
              <w:t>Dynam</w:t>
            </w:r>
            <w:r w:rsidRPr="001A6697" w:rsidR="002A3635">
              <w:rPr>
                <w:rFonts w:cs="Tahoma"/>
                <w:sz w:val="20"/>
                <w:lang w:val="en-US"/>
              </w:rPr>
              <w:t>ics Label</w:t>
            </w:r>
          </w:p>
        </w:tc>
        <w:tc>
          <w:tcPr>
            <w:tcW w:w="7081" w:type="dxa"/>
          </w:tcPr>
          <w:p w:rsidRPr="001A6697" w:rsidR="002F753B" w:rsidP="00A52DEA" w:rsidRDefault="002A3635" w14:paraId="6F14EA98" w14:textId="47762B6A">
            <w:pPr>
              <w:pStyle w:val="BodyText"/>
              <w:ind w:left="0"/>
              <w:cnfStyle w:val="100000000000" w:firstRow="1" w:lastRow="0" w:firstColumn="0" w:lastColumn="0" w:oddVBand="0" w:evenVBand="0" w:oddHBand="0" w:evenHBand="0" w:firstRowFirstColumn="0" w:firstRowLastColumn="0" w:lastRowFirstColumn="0" w:lastRowLastColumn="0"/>
              <w:rPr>
                <w:rFonts w:cs="Tahoma"/>
                <w:sz w:val="20"/>
                <w:lang w:val="en-US"/>
              </w:rPr>
            </w:pPr>
            <w:r w:rsidRPr="001A6697">
              <w:rPr>
                <w:rFonts w:cs="Tahoma"/>
                <w:sz w:val="20"/>
                <w:lang w:val="en-US"/>
              </w:rPr>
              <w:t>SAS Recruitment label</w:t>
            </w:r>
          </w:p>
        </w:tc>
      </w:tr>
      <w:tr w:rsidRPr="001A6697" w:rsidR="00CC37A7" w:rsidTr="00F8097F" w14:paraId="244D46E5" w14:textId="5858FC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Pr="001A6697" w:rsidR="00CC37A7" w:rsidP="00A52DEA" w:rsidRDefault="00CC37A7" w14:paraId="4C8EFB58" w14:textId="62CAC243">
            <w:pPr>
              <w:pStyle w:val="BodyText"/>
              <w:ind w:left="0"/>
              <w:rPr>
                <w:rFonts w:cs="Tahoma"/>
                <w:sz w:val="20"/>
                <w:lang w:val="en-US"/>
              </w:rPr>
            </w:pPr>
            <w:r w:rsidRPr="001A6697">
              <w:rPr>
                <w:rFonts w:cs="Tahoma"/>
                <w:sz w:val="20"/>
                <w:lang w:val="en-US"/>
              </w:rPr>
              <w:t xml:space="preserve">Leads </w:t>
            </w:r>
          </w:p>
        </w:tc>
        <w:tc>
          <w:tcPr>
            <w:tcW w:w="7081" w:type="dxa"/>
          </w:tcPr>
          <w:p w:rsidRPr="001A6697" w:rsidR="00CC37A7" w:rsidP="00A52DEA" w:rsidRDefault="00A52DEA" w14:paraId="68E6AC6B" w14:textId="00F6E967">
            <w:pPr>
              <w:pStyle w:val="BodyText"/>
              <w:ind w:left="0"/>
              <w:cnfStyle w:val="000000100000" w:firstRow="0" w:lastRow="0" w:firstColumn="0" w:lastColumn="0" w:oddVBand="0" w:evenVBand="0" w:oddHBand="1" w:evenHBand="0" w:firstRowFirstColumn="0" w:firstRowLastColumn="0" w:lastRowFirstColumn="0" w:lastRowLastColumn="0"/>
              <w:rPr>
                <w:rFonts w:cs="Tahoma"/>
                <w:sz w:val="20"/>
                <w:lang w:val="en-US"/>
              </w:rPr>
            </w:pPr>
            <w:r w:rsidRPr="001A6697">
              <w:rPr>
                <w:rFonts w:cs="Tahoma"/>
                <w:sz w:val="20"/>
                <w:lang w:val="en-US"/>
              </w:rPr>
              <w:t>Candidates</w:t>
            </w:r>
          </w:p>
        </w:tc>
      </w:tr>
      <w:tr w:rsidRPr="001A6697" w:rsidR="00CC37A7" w:rsidTr="00F8097F" w14:paraId="428DBDD9" w14:textId="19331F09">
        <w:tc>
          <w:tcPr>
            <w:cnfStyle w:val="001000000000" w:firstRow="0" w:lastRow="0" w:firstColumn="1" w:lastColumn="0" w:oddVBand="0" w:evenVBand="0" w:oddHBand="0" w:evenHBand="0" w:firstRowFirstColumn="0" w:firstRowLastColumn="0" w:lastRowFirstColumn="0" w:lastRowLastColumn="0"/>
            <w:tcW w:w="2405" w:type="dxa"/>
          </w:tcPr>
          <w:p w:rsidRPr="001A6697" w:rsidR="00CC37A7" w:rsidP="00A52DEA" w:rsidRDefault="00CC37A7" w14:paraId="43A5968F" w14:textId="3323E266">
            <w:pPr>
              <w:pStyle w:val="BodyText"/>
              <w:ind w:left="0"/>
              <w:rPr>
                <w:rFonts w:cs="Tahoma"/>
                <w:sz w:val="20"/>
                <w:lang w:val="en-US"/>
              </w:rPr>
            </w:pPr>
            <w:r w:rsidRPr="001A6697">
              <w:rPr>
                <w:rFonts w:cs="Tahoma"/>
                <w:sz w:val="20"/>
                <w:lang w:val="en-US"/>
              </w:rPr>
              <w:t xml:space="preserve">Accounts </w:t>
            </w:r>
          </w:p>
        </w:tc>
        <w:tc>
          <w:tcPr>
            <w:tcW w:w="7081" w:type="dxa"/>
          </w:tcPr>
          <w:p w:rsidRPr="001A6697" w:rsidR="00CC37A7" w:rsidP="00A52DEA" w:rsidRDefault="00A52DEA" w14:paraId="593A5D02" w14:textId="145ADF7C">
            <w:pPr>
              <w:pStyle w:val="BodyText"/>
              <w:ind w:left="0"/>
              <w:cnfStyle w:val="000000000000" w:firstRow="0" w:lastRow="0" w:firstColumn="0" w:lastColumn="0" w:oddVBand="0" w:evenVBand="0" w:oddHBand="0" w:evenHBand="0" w:firstRowFirstColumn="0" w:firstRowLastColumn="0" w:lastRowFirstColumn="0" w:lastRowLastColumn="0"/>
              <w:rPr>
                <w:rFonts w:cs="Tahoma"/>
                <w:sz w:val="20"/>
                <w:lang w:val="en-US"/>
              </w:rPr>
            </w:pPr>
            <w:r w:rsidRPr="001A6697">
              <w:rPr>
                <w:rFonts w:cs="Tahoma"/>
                <w:sz w:val="20"/>
                <w:lang w:val="en-US"/>
              </w:rPr>
              <w:t>Clients</w:t>
            </w:r>
          </w:p>
        </w:tc>
      </w:tr>
      <w:tr w:rsidRPr="001A6697" w:rsidR="00CC37A7" w:rsidTr="00F8097F" w14:paraId="1CB92211" w14:textId="18CE76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Pr="001A6697" w:rsidR="00CC37A7" w:rsidP="00A52DEA" w:rsidRDefault="00CC37A7" w14:paraId="52B8F5C3" w14:textId="14219D48">
            <w:pPr>
              <w:pStyle w:val="BodyText"/>
              <w:ind w:left="0"/>
              <w:rPr>
                <w:rFonts w:cs="Tahoma"/>
                <w:sz w:val="20"/>
                <w:lang w:val="en-US"/>
              </w:rPr>
            </w:pPr>
            <w:r w:rsidRPr="001A6697">
              <w:rPr>
                <w:rFonts w:cs="Tahoma"/>
                <w:sz w:val="20"/>
                <w:lang w:val="en-US"/>
              </w:rPr>
              <w:t xml:space="preserve">Marketing Lists </w:t>
            </w:r>
          </w:p>
        </w:tc>
        <w:tc>
          <w:tcPr>
            <w:tcW w:w="7081" w:type="dxa"/>
          </w:tcPr>
          <w:p w:rsidRPr="001A6697" w:rsidR="00CC37A7" w:rsidP="00A52DEA" w:rsidRDefault="00A52DEA" w14:paraId="439A2AF2" w14:textId="7D2B9DF4">
            <w:pPr>
              <w:pStyle w:val="BodyText"/>
              <w:ind w:left="0"/>
              <w:cnfStyle w:val="000000100000" w:firstRow="0" w:lastRow="0" w:firstColumn="0" w:lastColumn="0" w:oddVBand="0" w:evenVBand="0" w:oddHBand="1" w:evenHBand="0" w:firstRowFirstColumn="0" w:firstRowLastColumn="0" w:lastRowFirstColumn="0" w:lastRowLastColumn="0"/>
              <w:rPr>
                <w:rFonts w:cs="Tahoma"/>
                <w:sz w:val="20"/>
                <w:lang w:val="en-US"/>
              </w:rPr>
            </w:pPr>
            <w:r w:rsidRPr="001A6697">
              <w:rPr>
                <w:rFonts w:cs="Tahoma"/>
                <w:sz w:val="20"/>
                <w:lang w:val="en-US"/>
              </w:rPr>
              <w:t>Company leads from the website not a client yet, try to get them as company client</w:t>
            </w:r>
          </w:p>
        </w:tc>
      </w:tr>
      <w:tr w:rsidRPr="001A6697" w:rsidR="00CC37A7" w:rsidTr="00F8097F" w14:paraId="504DE17F" w14:textId="06AB3878">
        <w:tc>
          <w:tcPr>
            <w:cnfStyle w:val="001000000000" w:firstRow="0" w:lastRow="0" w:firstColumn="1" w:lastColumn="0" w:oddVBand="0" w:evenVBand="0" w:oddHBand="0" w:evenHBand="0" w:firstRowFirstColumn="0" w:firstRowLastColumn="0" w:lastRowFirstColumn="0" w:lastRowLastColumn="0"/>
            <w:tcW w:w="2405" w:type="dxa"/>
          </w:tcPr>
          <w:p w:rsidRPr="001A6697" w:rsidR="00CC37A7" w:rsidP="00A52DEA" w:rsidRDefault="00CC37A7" w14:paraId="055CB30E" w14:textId="593E6CA9">
            <w:pPr>
              <w:pStyle w:val="BodyText"/>
              <w:ind w:left="0"/>
              <w:rPr>
                <w:rFonts w:cs="Tahoma"/>
                <w:sz w:val="20"/>
                <w:lang w:val="en-US"/>
              </w:rPr>
            </w:pPr>
            <w:r w:rsidRPr="001A6697">
              <w:rPr>
                <w:rFonts w:cs="Tahoma"/>
                <w:sz w:val="20"/>
                <w:lang w:val="en-US"/>
              </w:rPr>
              <w:t xml:space="preserve">Opportunity </w:t>
            </w:r>
          </w:p>
        </w:tc>
        <w:tc>
          <w:tcPr>
            <w:tcW w:w="7081" w:type="dxa"/>
          </w:tcPr>
          <w:p w:rsidRPr="001A6697" w:rsidR="00CC37A7" w:rsidP="00A52DEA" w:rsidRDefault="00A52DEA" w14:paraId="71A1F5D5" w14:textId="27EF8BE9">
            <w:pPr>
              <w:pStyle w:val="BodyText"/>
              <w:ind w:left="0"/>
              <w:cnfStyle w:val="000000000000" w:firstRow="0" w:lastRow="0" w:firstColumn="0" w:lastColumn="0" w:oddVBand="0" w:evenVBand="0" w:oddHBand="0" w:evenHBand="0" w:firstRowFirstColumn="0" w:firstRowLastColumn="0" w:lastRowFirstColumn="0" w:lastRowLastColumn="0"/>
              <w:rPr>
                <w:rFonts w:cs="Tahoma"/>
                <w:sz w:val="20"/>
                <w:lang w:val="en-US"/>
              </w:rPr>
            </w:pPr>
            <w:r w:rsidRPr="001A6697">
              <w:rPr>
                <w:rFonts w:cs="Tahoma"/>
                <w:sz w:val="20"/>
                <w:lang w:val="en-US"/>
              </w:rPr>
              <w:t>Job Listings</w:t>
            </w:r>
          </w:p>
        </w:tc>
      </w:tr>
      <w:tr w:rsidRPr="001A6697" w:rsidR="00CC37A7" w:rsidTr="00F8097F" w14:paraId="1FB9E89A" w14:textId="592360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Pr="001A6697" w:rsidR="00CC37A7" w:rsidP="00A52DEA" w:rsidRDefault="00CC37A7" w14:paraId="56D0B4EE" w14:textId="79BA6F61">
            <w:pPr>
              <w:pStyle w:val="BodyText"/>
              <w:ind w:left="0"/>
              <w:rPr>
                <w:rFonts w:cs="Tahoma"/>
                <w:sz w:val="20"/>
                <w:lang w:val="en-US"/>
              </w:rPr>
            </w:pPr>
            <w:r w:rsidRPr="001A6697">
              <w:rPr>
                <w:rFonts w:cs="Tahoma"/>
                <w:sz w:val="20"/>
                <w:lang w:val="en-US"/>
              </w:rPr>
              <w:t>Qualif</w:t>
            </w:r>
            <w:r w:rsidRPr="001A6697" w:rsidR="00A52DEA">
              <w:rPr>
                <w:rFonts w:cs="Tahoma"/>
                <w:sz w:val="20"/>
                <w:lang w:val="en-US"/>
              </w:rPr>
              <w:t>y</w:t>
            </w:r>
            <w:r w:rsidRPr="001A6697">
              <w:rPr>
                <w:rFonts w:cs="Tahoma"/>
                <w:sz w:val="20"/>
                <w:lang w:val="en-US"/>
              </w:rPr>
              <w:t xml:space="preserve"> </w:t>
            </w:r>
          </w:p>
        </w:tc>
        <w:tc>
          <w:tcPr>
            <w:tcW w:w="7081" w:type="dxa"/>
          </w:tcPr>
          <w:p w:rsidRPr="001A6697" w:rsidR="00CC37A7" w:rsidP="00A52DEA" w:rsidRDefault="00A52DEA" w14:paraId="3D35B365" w14:textId="71EC5094">
            <w:pPr>
              <w:pStyle w:val="BodyText"/>
              <w:ind w:left="0"/>
              <w:cnfStyle w:val="000000100000" w:firstRow="0" w:lastRow="0" w:firstColumn="0" w:lastColumn="0" w:oddVBand="0" w:evenVBand="0" w:oddHBand="1" w:evenHBand="0" w:firstRowFirstColumn="0" w:firstRowLastColumn="0" w:lastRowFirstColumn="0" w:lastRowLastColumn="0"/>
              <w:rPr>
                <w:rFonts w:cs="Tahoma"/>
                <w:sz w:val="20"/>
                <w:lang w:val="en-US"/>
              </w:rPr>
            </w:pPr>
            <w:r w:rsidRPr="001A6697">
              <w:rPr>
                <w:rFonts w:cs="Tahoma"/>
                <w:sz w:val="20"/>
                <w:lang w:val="en-US"/>
              </w:rPr>
              <w:t>Screen</w:t>
            </w:r>
          </w:p>
        </w:tc>
      </w:tr>
      <w:tr w:rsidRPr="001A6697" w:rsidR="00CC37A7" w:rsidTr="00F8097F" w14:paraId="0AD971E6" w14:textId="2DF4CAF0">
        <w:tc>
          <w:tcPr>
            <w:cnfStyle w:val="001000000000" w:firstRow="0" w:lastRow="0" w:firstColumn="1" w:lastColumn="0" w:oddVBand="0" w:evenVBand="0" w:oddHBand="0" w:evenHBand="0" w:firstRowFirstColumn="0" w:firstRowLastColumn="0" w:lastRowFirstColumn="0" w:lastRowLastColumn="0"/>
            <w:tcW w:w="2405" w:type="dxa"/>
          </w:tcPr>
          <w:p w:rsidRPr="001A6697" w:rsidR="00CC37A7" w:rsidP="00A52DEA" w:rsidRDefault="00CC37A7" w14:paraId="3A1D2321" w14:textId="78D5369B">
            <w:pPr>
              <w:pStyle w:val="BodyText"/>
              <w:ind w:left="0"/>
              <w:rPr>
                <w:rFonts w:cs="Tahoma"/>
                <w:sz w:val="20"/>
                <w:lang w:val="en-US"/>
              </w:rPr>
            </w:pPr>
            <w:r w:rsidRPr="001A6697">
              <w:rPr>
                <w:rFonts w:cs="Tahoma"/>
                <w:sz w:val="20"/>
                <w:lang w:val="en-US"/>
              </w:rPr>
              <w:t xml:space="preserve">Develop </w:t>
            </w:r>
          </w:p>
        </w:tc>
        <w:tc>
          <w:tcPr>
            <w:tcW w:w="7081" w:type="dxa"/>
          </w:tcPr>
          <w:p w:rsidRPr="001A6697" w:rsidR="00CC37A7" w:rsidP="00A52DEA" w:rsidRDefault="00A52DEA" w14:paraId="231A3427" w14:textId="4CE32659">
            <w:pPr>
              <w:pStyle w:val="BodyText"/>
              <w:ind w:left="0"/>
              <w:cnfStyle w:val="000000000000" w:firstRow="0" w:lastRow="0" w:firstColumn="0" w:lastColumn="0" w:oddVBand="0" w:evenVBand="0" w:oddHBand="0" w:evenHBand="0" w:firstRowFirstColumn="0" w:firstRowLastColumn="0" w:lastRowFirstColumn="0" w:lastRowLastColumn="0"/>
              <w:rPr>
                <w:rFonts w:cs="Tahoma"/>
                <w:sz w:val="20"/>
                <w:lang w:val="en-US"/>
              </w:rPr>
            </w:pPr>
            <w:r w:rsidRPr="001A6697">
              <w:rPr>
                <w:rFonts w:cs="Tahoma"/>
                <w:sz w:val="20"/>
                <w:lang w:val="en-US"/>
              </w:rPr>
              <w:t>Interview</w:t>
            </w:r>
          </w:p>
        </w:tc>
      </w:tr>
      <w:tr w:rsidRPr="001A6697" w:rsidR="00CC37A7" w:rsidTr="00F8097F" w14:paraId="56354E09" w14:textId="11CB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Pr="001A6697" w:rsidR="00CC37A7" w:rsidP="00A52DEA" w:rsidRDefault="00CC37A7" w14:paraId="52F32DEA" w14:textId="16D2A8EF">
            <w:pPr>
              <w:pStyle w:val="BodyText"/>
              <w:ind w:left="0"/>
              <w:rPr>
                <w:rFonts w:cs="Tahoma"/>
                <w:sz w:val="20"/>
                <w:lang w:val="en-US"/>
              </w:rPr>
            </w:pPr>
            <w:r w:rsidRPr="001A6697">
              <w:rPr>
                <w:rFonts w:cs="Tahoma"/>
                <w:sz w:val="20"/>
                <w:lang w:val="en-US"/>
              </w:rPr>
              <w:t xml:space="preserve">Propose </w:t>
            </w:r>
          </w:p>
        </w:tc>
        <w:tc>
          <w:tcPr>
            <w:tcW w:w="7081" w:type="dxa"/>
          </w:tcPr>
          <w:p w:rsidRPr="001A6697" w:rsidR="00CC37A7" w:rsidP="00A52DEA" w:rsidRDefault="00A52DEA" w14:paraId="430C66F3" w14:textId="66C4D82C">
            <w:pPr>
              <w:pStyle w:val="BodyText"/>
              <w:ind w:left="0"/>
              <w:cnfStyle w:val="000000100000" w:firstRow="0" w:lastRow="0" w:firstColumn="0" w:lastColumn="0" w:oddVBand="0" w:evenVBand="0" w:oddHBand="1" w:evenHBand="0" w:firstRowFirstColumn="0" w:firstRowLastColumn="0" w:lastRowFirstColumn="0" w:lastRowLastColumn="0"/>
              <w:rPr>
                <w:rFonts w:cs="Tahoma"/>
                <w:sz w:val="20"/>
                <w:lang w:val="en-US"/>
              </w:rPr>
            </w:pPr>
            <w:r w:rsidRPr="001A6697">
              <w:rPr>
                <w:rFonts w:cs="Tahoma"/>
                <w:sz w:val="20"/>
                <w:lang w:val="en-US"/>
              </w:rPr>
              <w:t>Offer</w:t>
            </w:r>
          </w:p>
        </w:tc>
      </w:tr>
      <w:tr w:rsidRPr="001A6697" w:rsidR="00CC37A7" w:rsidTr="00F8097F" w14:paraId="4A0D4862" w14:textId="5940A7D3">
        <w:tc>
          <w:tcPr>
            <w:cnfStyle w:val="001000000000" w:firstRow="0" w:lastRow="0" w:firstColumn="1" w:lastColumn="0" w:oddVBand="0" w:evenVBand="0" w:oddHBand="0" w:evenHBand="0" w:firstRowFirstColumn="0" w:firstRowLastColumn="0" w:lastRowFirstColumn="0" w:lastRowLastColumn="0"/>
            <w:tcW w:w="2405" w:type="dxa"/>
          </w:tcPr>
          <w:p w:rsidRPr="001A6697" w:rsidR="00CC37A7" w:rsidP="00A52DEA" w:rsidRDefault="00CC37A7" w14:paraId="55FF9BEA" w14:textId="3CC73CE6">
            <w:pPr>
              <w:pStyle w:val="BodyText"/>
              <w:ind w:left="0"/>
              <w:rPr>
                <w:rFonts w:cs="Tahoma"/>
                <w:sz w:val="20"/>
                <w:lang w:val="en-US"/>
              </w:rPr>
            </w:pPr>
            <w:r w:rsidRPr="001A6697">
              <w:rPr>
                <w:rFonts w:cs="Tahoma"/>
                <w:sz w:val="20"/>
                <w:lang w:val="en-US"/>
              </w:rPr>
              <w:t xml:space="preserve">Close </w:t>
            </w:r>
          </w:p>
        </w:tc>
        <w:tc>
          <w:tcPr>
            <w:tcW w:w="7081" w:type="dxa"/>
          </w:tcPr>
          <w:p w:rsidRPr="001A6697" w:rsidR="00CC37A7" w:rsidP="00A52DEA" w:rsidRDefault="00A52DEA" w14:paraId="20733ACC" w14:textId="0C423EB8">
            <w:pPr>
              <w:pStyle w:val="BodyText"/>
              <w:ind w:left="0"/>
              <w:cnfStyle w:val="000000000000" w:firstRow="0" w:lastRow="0" w:firstColumn="0" w:lastColumn="0" w:oddVBand="0" w:evenVBand="0" w:oddHBand="0" w:evenHBand="0" w:firstRowFirstColumn="0" w:firstRowLastColumn="0" w:lastRowFirstColumn="0" w:lastRowLastColumn="0"/>
              <w:rPr>
                <w:rFonts w:cs="Tahoma"/>
                <w:sz w:val="20"/>
                <w:lang w:val="en-US"/>
              </w:rPr>
            </w:pPr>
            <w:r w:rsidRPr="001A6697">
              <w:rPr>
                <w:rFonts w:cs="Tahoma"/>
                <w:sz w:val="20"/>
                <w:lang w:val="en-US"/>
              </w:rPr>
              <w:t>Accept / Reject offer</w:t>
            </w:r>
          </w:p>
        </w:tc>
      </w:tr>
    </w:tbl>
    <w:p w:rsidR="00426DB7" w:rsidP="005D6F76" w:rsidRDefault="00426DB7" w14:paraId="362B2587" w14:textId="31837558">
      <w:pPr>
        <w:pStyle w:val="BodyText"/>
        <w:ind w:left="0"/>
        <w:rPr>
          <w:rFonts w:cs="Tahoma"/>
          <w:sz w:val="20"/>
          <w:lang w:val="en-US"/>
        </w:rPr>
      </w:pPr>
    </w:p>
    <w:p w:rsidR="000A2850" w:rsidP="6FE27AC4" w:rsidRDefault="000A2850" w14:paraId="1B39778E" w14:textId="4478CCA8">
      <w:pPr>
        <w:pStyle w:val="Heading2"/>
        <w:numPr>
          <w:numId w:val="0"/>
        </w:numPr>
        <w:bidi w:val="0"/>
        <w:spacing w:before="200" w:beforeAutospacing="off" w:after="120" w:afterAutospacing="off" w:line="360" w:lineRule="exact"/>
        <w:ind w:left="0" w:right="0"/>
        <w:jc w:val="left"/>
        <w:rPr>
          <w:rFonts w:cs="Tahoma"/>
          <w:sz w:val="20"/>
          <w:szCs w:val="20"/>
          <w:lang w:val="en-US"/>
        </w:rPr>
      </w:pPr>
      <w:r w:rsidRPr="6FE27AC4" w:rsidR="0C50A280">
        <w:rPr>
          <w:rFonts w:cs="Tahoma"/>
          <w:sz w:val="20"/>
          <w:szCs w:val="20"/>
          <w:lang w:val="en-US"/>
        </w:rPr>
        <w:t>Microsoft Dynamics for Marketing</w:t>
      </w:r>
      <w:r w:rsidRPr="6FE27AC4" w:rsidR="231E2C85">
        <w:rPr>
          <w:rFonts w:cs="Tahoma"/>
          <w:sz w:val="20"/>
          <w:szCs w:val="20"/>
          <w:lang w:val="en-US"/>
        </w:rPr>
        <w:t>:</w:t>
      </w:r>
    </w:p>
    <w:p w:rsidR="00FA7E78" w:rsidP="6FE27AC4" w:rsidRDefault="00D746C9" w14:paraId="185F7C42" w14:textId="42C2F5F1">
      <w:pPr>
        <w:pStyle w:val="BodyText"/>
        <w:ind w:left="0"/>
        <w:rPr>
          <w:rFonts w:cs="Tahoma"/>
          <w:sz w:val="20"/>
          <w:szCs w:val="20"/>
          <w:lang w:val="en-US"/>
        </w:rPr>
      </w:pPr>
      <w:r w:rsidRPr="6FE27AC4" w:rsidR="714E0DF6">
        <w:rPr>
          <w:rFonts w:cs="Tahoma"/>
          <w:sz w:val="20"/>
          <w:szCs w:val="20"/>
          <w:lang w:val="en-US"/>
        </w:rPr>
        <w:t xml:space="preserve">The marking </w:t>
      </w:r>
      <w:r w:rsidRPr="6FE27AC4" w:rsidR="372356C3">
        <w:rPr>
          <w:rFonts w:cs="Tahoma"/>
          <w:sz w:val="20"/>
          <w:szCs w:val="20"/>
          <w:lang w:val="en-US"/>
        </w:rPr>
        <w:t xml:space="preserve">module of Microsoft Dynamics </w:t>
      </w:r>
      <w:r w:rsidRPr="6FE27AC4" w:rsidR="714E0DF6">
        <w:rPr>
          <w:rFonts w:cs="Tahoma"/>
          <w:sz w:val="20"/>
          <w:szCs w:val="20"/>
          <w:lang w:val="en-US"/>
        </w:rPr>
        <w:t xml:space="preserve">allows the creation of </w:t>
      </w:r>
      <w:r w:rsidRPr="6FE27AC4" w:rsidR="372356C3">
        <w:rPr>
          <w:rFonts w:cs="Tahoma"/>
          <w:sz w:val="20"/>
          <w:szCs w:val="20"/>
          <w:lang w:val="en-US"/>
        </w:rPr>
        <w:t xml:space="preserve">marketing </w:t>
      </w:r>
      <w:r w:rsidRPr="6FE27AC4" w:rsidR="714E0DF6">
        <w:rPr>
          <w:rFonts w:cs="Tahoma"/>
          <w:sz w:val="20"/>
          <w:szCs w:val="20"/>
          <w:lang w:val="en-US"/>
        </w:rPr>
        <w:t>forms, these are useful to pipe the data into the</w:t>
      </w:r>
      <w:r w:rsidRPr="6FE27AC4" w:rsidR="71003C09">
        <w:rPr>
          <w:rFonts w:cs="Tahoma"/>
          <w:sz w:val="20"/>
          <w:szCs w:val="20"/>
          <w:lang w:val="en-US"/>
        </w:rPr>
        <w:t xml:space="preserve"> system. The forms would be on the company </w:t>
      </w:r>
      <w:r w:rsidRPr="6FE27AC4" w:rsidR="71003C09">
        <w:rPr>
          <w:rFonts w:cs="Tahoma"/>
          <w:sz w:val="20"/>
          <w:szCs w:val="20"/>
          <w:lang w:val="en-US"/>
        </w:rPr>
        <w:t>web</w:t>
      </w:r>
      <w:r w:rsidRPr="6FE27AC4" w:rsidR="71003C09">
        <w:rPr>
          <w:rFonts w:cs="Tahoma"/>
          <w:sz w:val="20"/>
          <w:szCs w:val="20"/>
          <w:lang w:val="en-US"/>
        </w:rPr>
        <w:t xml:space="preserve">site and users of the </w:t>
      </w:r>
      <w:r w:rsidRPr="6FE27AC4" w:rsidR="71003C09">
        <w:rPr>
          <w:rFonts w:cs="Tahoma"/>
          <w:sz w:val="20"/>
          <w:szCs w:val="20"/>
          <w:lang w:val="en-US"/>
        </w:rPr>
        <w:t>web</w:t>
      </w:r>
      <w:r w:rsidRPr="6FE27AC4" w:rsidR="71003C09">
        <w:rPr>
          <w:rFonts w:cs="Tahoma"/>
          <w:sz w:val="20"/>
          <w:szCs w:val="20"/>
          <w:lang w:val="en-US"/>
        </w:rPr>
        <w:t>site such as potential candidates</w:t>
      </w:r>
      <w:r w:rsidRPr="6FE27AC4" w:rsidR="604CD1EE">
        <w:rPr>
          <w:rFonts w:cs="Tahoma"/>
          <w:sz w:val="20"/>
          <w:szCs w:val="20"/>
          <w:lang w:val="en-US"/>
        </w:rPr>
        <w:t xml:space="preserve"> can enter in their details on the site and the system will save the data. The forms created for this project are the candidate registration from, client registration form and a contact form. </w:t>
      </w:r>
      <w:r w:rsidRPr="6FE27AC4" w:rsidR="0753C3A5">
        <w:rPr>
          <w:rFonts w:cs="Tahoma"/>
          <w:sz w:val="20"/>
          <w:szCs w:val="20"/>
          <w:lang w:val="en-US"/>
        </w:rPr>
        <w:t xml:space="preserve">The process for building these forms is very simple, </w:t>
      </w:r>
      <w:r w:rsidRPr="6FE27AC4" w:rsidR="1BDB14F7">
        <w:rPr>
          <w:rFonts w:cs="Tahoma"/>
          <w:sz w:val="20"/>
          <w:szCs w:val="20"/>
          <w:lang w:val="en-US"/>
        </w:rPr>
        <w:t xml:space="preserve">on the </w:t>
      </w:r>
      <w:r w:rsidRPr="6FE27AC4" w:rsidR="6BC7DF67">
        <w:rPr>
          <w:rFonts w:cs="Tahoma"/>
          <w:sz w:val="20"/>
          <w:szCs w:val="20"/>
          <w:lang w:val="en-US"/>
        </w:rPr>
        <w:t>left-hand</w:t>
      </w:r>
      <w:r w:rsidRPr="6FE27AC4" w:rsidR="1BDB14F7">
        <w:rPr>
          <w:rFonts w:cs="Tahoma"/>
          <w:sz w:val="20"/>
          <w:szCs w:val="20"/>
          <w:lang w:val="en-US"/>
        </w:rPr>
        <w:t xml:space="preserve"> side </w:t>
      </w:r>
      <w:r w:rsidRPr="6FE27AC4" w:rsidR="6BC7DF67">
        <w:rPr>
          <w:rFonts w:cs="Tahoma"/>
          <w:sz w:val="20"/>
          <w:szCs w:val="20"/>
          <w:lang w:val="en-US"/>
        </w:rPr>
        <w:t>go to Internet Marketing and select Marketing forms. I</w:t>
      </w:r>
      <w:r w:rsidRPr="6FE27AC4" w:rsidR="0753C3A5">
        <w:rPr>
          <w:rFonts w:cs="Tahoma"/>
          <w:sz w:val="20"/>
          <w:szCs w:val="20"/>
          <w:lang w:val="en-US"/>
        </w:rPr>
        <w:t xml:space="preserve">t is a drag and drop user interface </w:t>
      </w:r>
      <w:r w:rsidRPr="6FE27AC4" w:rsidR="428B9B35">
        <w:rPr>
          <w:rFonts w:cs="Tahoma"/>
          <w:sz w:val="20"/>
          <w:szCs w:val="20"/>
          <w:lang w:val="en-US"/>
        </w:rPr>
        <w:t xml:space="preserve">for the input fields, you can edit the form labels and select </w:t>
      </w:r>
      <w:r w:rsidRPr="6FE27AC4" w:rsidR="372356C3">
        <w:rPr>
          <w:rFonts w:cs="Tahoma"/>
          <w:sz w:val="20"/>
          <w:szCs w:val="20"/>
          <w:lang w:val="en-US"/>
        </w:rPr>
        <w:t>whether</w:t>
      </w:r>
      <w:r w:rsidRPr="6FE27AC4" w:rsidR="428B9B35">
        <w:rPr>
          <w:rFonts w:cs="Tahoma"/>
          <w:sz w:val="20"/>
          <w:szCs w:val="20"/>
          <w:lang w:val="en-US"/>
        </w:rPr>
        <w:t xml:space="preserve"> you want to make them required or not </w:t>
      </w:r>
      <w:proofErr w:type="gramStart"/>
      <w:r w:rsidRPr="6FE27AC4" w:rsidR="428B9B35">
        <w:rPr>
          <w:rFonts w:cs="Tahoma"/>
          <w:sz w:val="20"/>
          <w:szCs w:val="20"/>
          <w:lang w:val="en-US"/>
        </w:rPr>
        <w:t>and also</w:t>
      </w:r>
      <w:proofErr w:type="gramEnd"/>
      <w:r w:rsidRPr="6FE27AC4" w:rsidR="428B9B35">
        <w:rPr>
          <w:rFonts w:cs="Tahoma"/>
          <w:sz w:val="20"/>
          <w:szCs w:val="20"/>
          <w:lang w:val="en-US"/>
        </w:rPr>
        <w:t xml:space="preserve"> </w:t>
      </w:r>
      <w:r w:rsidRPr="6FE27AC4" w:rsidR="746C6849">
        <w:rPr>
          <w:rFonts w:cs="Tahoma"/>
          <w:sz w:val="20"/>
          <w:szCs w:val="20"/>
          <w:lang w:val="en-US"/>
        </w:rPr>
        <w:t>add a submit button. It</w:t>
      </w:r>
      <w:r w:rsidRPr="6FE27AC4" w:rsidR="0753C3A5">
        <w:rPr>
          <w:rFonts w:cs="Tahoma"/>
          <w:sz w:val="20"/>
          <w:szCs w:val="20"/>
          <w:lang w:val="en-US"/>
        </w:rPr>
        <w:t xml:space="preserve"> creates the HTML that you can send to the </w:t>
      </w:r>
      <w:r w:rsidRPr="6FE27AC4" w:rsidR="0753C3A5">
        <w:rPr>
          <w:rFonts w:cs="Tahoma"/>
          <w:sz w:val="20"/>
          <w:szCs w:val="20"/>
          <w:lang w:val="en-US"/>
        </w:rPr>
        <w:t>web</w:t>
      </w:r>
      <w:r w:rsidRPr="6FE27AC4" w:rsidR="0753C3A5">
        <w:rPr>
          <w:rFonts w:cs="Tahoma"/>
          <w:sz w:val="20"/>
          <w:szCs w:val="20"/>
          <w:lang w:val="en-US"/>
        </w:rPr>
        <w:t xml:space="preserve">site developer. </w:t>
      </w:r>
      <w:r w:rsidRPr="6FE27AC4" w:rsidR="746C6849">
        <w:rPr>
          <w:rFonts w:cs="Tahoma"/>
          <w:sz w:val="20"/>
          <w:szCs w:val="20"/>
          <w:lang w:val="en-US"/>
        </w:rPr>
        <w:t>You</w:t>
      </w:r>
      <w:r w:rsidRPr="6FE27AC4" w:rsidR="746C6849">
        <w:rPr>
          <w:rFonts w:cs="Tahoma"/>
          <w:sz w:val="20"/>
          <w:szCs w:val="20"/>
          <w:lang w:val="en-US"/>
        </w:rPr>
        <w:t xml:space="preserve"> can also set up if you want to display a marketing page after </w:t>
      </w:r>
      <w:r w:rsidRPr="6FE27AC4" w:rsidR="746C6849">
        <w:rPr>
          <w:rFonts w:cs="Tahoma"/>
          <w:sz w:val="20"/>
          <w:szCs w:val="20"/>
          <w:lang w:val="en-US"/>
        </w:rPr>
        <w:t>submission</w:t>
      </w:r>
      <w:r w:rsidRPr="6FE27AC4" w:rsidR="746C6849">
        <w:rPr>
          <w:rFonts w:cs="Tahoma"/>
          <w:sz w:val="20"/>
          <w:szCs w:val="20"/>
          <w:lang w:val="en-US"/>
        </w:rPr>
        <w:t>,</w:t>
      </w:r>
      <w:r w:rsidRPr="6FE27AC4" w:rsidR="33E8B8FC">
        <w:rPr>
          <w:rFonts w:cs="Tahoma"/>
          <w:sz w:val="20"/>
          <w:szCs w:val="20"/>
          <w:lang w:val="en-US"/>
        </w:rPr>
        <w:t xml:space="preserve"> </w:t>
      </w:r>
      <w:r w:rsidRPr="6FE27AC4" w:rsidR="69A1DB54">
        <w:rPr>
          <w:rFonts w:cs="Tahoma"/>
          <w:sz w:val="20"/>
          <w:szCs w:val="20"/>
          <w:lang w:val="en-US"/>
        </w:rPr>
        <w:t>(</w:t>
      </w:r>
      <w:r w:rsidRPr="6FE27AC4" w:rsidR="69A1DB54">
        <w:rPr>
          <w:rFonts w:cs="Tahoma"/>
          <w:sz w:val="20"/>
          <w:szCs w:val="20"/>
          <w:lang w:val="en-US"/>
        </w:rPr>
        <w:t>example page created below in screenshot)</w:t>
      </w:r>
      <w:r w:rsidRPr="6FE27AC4" w:rsidR="746C6849">
        <w:rPr>
          <w:rFonts w:cs="Tahoma"/>
          <w:sz w:val="20"/>
          <w:szCs w:val="20"/>
          <w:lang w:val="en-US"/>
        </w:rPr>
        <w:t xml:space="preserve"> for this project the </w:t>
      </w:r>
      <w:r w:rsidRPr="6FE27AC4" w:rsidR="746C6849">
        <w:rPr>
          <w:rFonts w:cs="Tahoma"/>
          <w:sz w:val="20"/>
          <w:szCs w:val="20"/>
          <w:lang w:val="en-US"/>
        </w:rPr>
        <w:t>web</w:t>
      </w:r>
      <w:r w:rsidRPr="6FE27AC4" w:rsidR="746C6849">
        <w:rPr>
          <w:rFonts w:cs="Tahoma"/>
          <w:sz w:val="20"/>
          <w:szCs w:val="20"/>
          <w:lang w:val="en-US"/>
        </w:rPr>
        <w:t xml:space="preserve"> developer will be creating his own pages so the HTML is all that is used, the </w:t>
      </w:r>
      <w:r w:rsidRPr="6FE27AC4" w:rsidR="746C6849">
        <w:rPr>
          <w:rFonts w:cs="Tahoma"/>
          <w:sz w:val="20"/>
          <w:szCs w:val="20"/>
          <w:lang w:val="en-US"/>
        </w:rPr>
        <w:t>web</w:t>
      </w:r>
      <w:r w:rsidRPr="6FE27AC4" w:rsidR="746C6849">
        <w:rPr>
          <w:rFonts w:cs="Tahoma"/>
          <w:sz w:val="20"/>
          <w:szCs w:val="20"/>
          <w:lang w:val="en-US"/>
        </w:rPr>
        <w:t xml:space="preserve">site theme will also play a role in the form </w:t>
      </w:r>
      <w:r w:rsidRPr="6FE27AC4" w:rsidR="372356C3">
        <w:rPr>
          <w:rFonts w:cs="Tahoma"/>
          <w:sz w:val="20"/>
          <w:szCs w:val="20"/>
          <w:lang w:val="en-US"/>
        </w:rPr>
        <w:t xml:space="preserve">design and </w:t>
      </w:r>
      <w:proofErr w:type="spellStart"/>
      <w:r w:rsidRPr="6FE27AC4" w:rsidR="372356C3">
        <w:rPr>
          <w:rFonts w:cs="Tahoma"/>
          <w:sz w:val="20"/>
          <w:szCs w:val="20"/>
          <w:lang w:val="en-US"/>
        </w:rPr>
        <w:t>colours</w:t>
      </w:r>
      <w:proofErr w:type="spellEnd"/>
      <w:r w:rsidRPr="6FE27AC4" w:rsidR="372356C3">
        <w:rPr>
          <w:rFonts w:cs="Tahoma"/>
          <w:sz w:val="20"/>
          <w:szCs w:val="20"/>
          <w:lang w:val="en-US"/>
        </w:rPr>
        <w:t>.</w:t>
      </w:r>
      <w:r w:rsidRPr="6FE27AC4" w:rsidR="375EA077">
        <w:rPr>
          <w:rFonts w:cs="Tahoma"/>
          <w:sz w:val="20"/>
          <w:szCs w:val="20"/>
          <w:lang w:val="en-US"/>
        </w:rPr>
        <w:t xml:space="preserve"> </w:t>
      </w:r>
      <w:r w:rsidRPr="6FE27AC4" w:rsidR="4A7CD122">
        <w:rPr>
          <w:rFonts w:cs="Tahoma"/>
          <w:sz w:val="20"/>
          <w:szCs w:val="20"/>
          <w:lang w:val="en-US"/>
        </w:rPr>
        <w:t>Another</w:t>
      </w:r>
      <w:r w:rsidRPr="6FE27AC4" w:rsidR="4A7CD122">
        <w:rPr>
          <w:rFonts w:cs="Tahoma"/>
          <w:sz w:val="20"/>
          <w:szCs w:val="20"/>
          <w:lang w:val="en-US"/>
        </w:rPr>
        <w:t xml:space="preserve"> option is to send off and confirmation email </w:t>
      </w:r>
      <w:r w:rsidRPr="6FE27AC4" w:rsidR="52EB9118">
        <w:rPr>
          <w:rFonts w:cs="Tahoma"/>
          <w:sz w:val="20"/>
          <w:szCs w:val="20"/>
          <w:lang w:val="en-US"/>
        </w:rPr>
        <w:t xml:space="preserve"> this is useful and good UX practice so the user knows their details have been received and similarly with the contact form that the query has been received. </w:t>
      </w:r>
    </w:p>
    <w:p w:rsidR="00FA7E78" w:rsidP="005D6F76" w:rsidRDefault="00B607CC" w14:paraId="726F68BE" w14:textId="08D95CC4">
      <w:pPr>
        <w:pStyle w:val="BodyText"/>
        <w:ind w:left="0"/>
        <w:rPr>
          <w:rFonts w:cs="Tahoma"/>
          <w:sz w:val="20"/>
          <w:lang w:val="en-US"/>
        </w:rPr>
      </w:pPr>
      <w:r>
        <w:rPr>
          <w:rFonts w:cs="Tahoma"/>
          <w:sz w:val="20"/>
          <w:lang w:val="en-US"/>
        </w:rPr>
        <w:t>The screenshot below is of the registration form</w:t>
      </w:r>
      <w:r w:rsidR="006F6976">
        <w:rPr>
          <w:rFonts w:cs="Tahoma"/>
          <w:sz w:val="20"/>
          <w:lang w:val="en-US"/>
        </w:rPr>
        <w:t xml:space="preserve"> user interface. </w:t>
      </w:r>
    </w:p>
    <w:p w:rsidR="006F6976" w:rsidP="6FE27AC4" w:rsidRDefault="006F6976" w14:paraId="7B2EDAE4" w14:textId="4C0DA3A9">
      <w:pPr>
        <w:pStyle w:val="BodyText"/>
        <w:ind w:left="0"/>
        <w:rPr>
          <w:rFonts w:cs="Tahoma"/>
          <w:sz w:val="20"/>
          <w:szCs w:val="20"/>
          <w:lang w:val="en-US"/>
        </w:rPr>
      </w:pPr>
      <w:r w:rsidR="747DFA5F">
        <w:drawing>
          <wp:inline wp14:editId="2C421E04" wp14:anchorId="19485BD3">
            <wp:extent cx="5699126" cy="3302635"/>
            <wp:effectExtent l="0" t="0" r="3175" b="0"/>
            <wp:docPr id="6" name="Picture 6" descr="Graphical user interface&#10;&#10;Description automatically generated" title=""/>
            <wp:cNvGraphicFramePr>
              <a:graphicFrameLocks noChangeAspect="1"/>
            </wp:cNvGraphicFramePr>
            <a:graphic>
              <a:graphicData uri="http://schemas.openxmlformats.org/drawingml/2006/picture">
                <pic:pic>
                  <pic:nvPicPr>
                    <pic:cNvPr id="0" name="Picture 6"/>
                    <pic:cNvPicPr/>
                  </pic:nvPicPr>
                  <pic:blipFill>
                    <a:blip r:embed="R31f8066df2584610">
                      <a:extLst>
                        <a:ext xmlns:a="http://schemas.openxmlformats.org/drawingml/2006/main" uri="{28A0092B-C50C-407E-A947-70E740481C1C}">
                          <a14:useLocalDpi val="0"/>
                        </a:ext>
                      </a:extLst>
                    </a:blip>
                    <a:stretch>
                      <a:fillRect/>
                    </a:stretch>
                  </pic:blipFill>
                  <pic:spPr>
                    <a:xfrm rot="0" flipH="0" flipV="0">
                      <a:off x="0" y="0"/>
                      <a:ext cx="5699126" cy="3302635"/>
                    </a:xfrm>
                    <a:prstGeom prst="rect">
                      <a:avLst/>
                    </a:prstGeom>
                  </pic:spPr>
                </pic:pic>
              </a:graphicData>
            </a:graphic>
          </wp:inline>
        </w:drawing>
      </w:r>
    </w:p>
    <w:p w:rsidR="368D109C" w:rsidP="6FE27AC4" w:rsidRDefault="368D109C" w14:paraId="12B514C5" w14:textId="1E1A32A8">
      <w:pPr>
        <w:pStyle w:val="BodyText"/>
        <w:ind w:left="0"/>
        <w:rPr>
          <w:rFonts w:cs="Tahoma"/>
          <w:sz w:val="20"/>
          <w:szCs w:val="20"/>
          <w:lang w:val="en-US"/>
        </w:rPr>
      </w:pPr>
      <w:r w:rsidRPr="6FE27AC4" w:rsidR="368D109C">
        <w:rPr>
          <w:rFonts w:cs="Tahoma"/>
          <w:sz w:val="20"/>
          <w:szCs w:val="20"/>
          <w:lang w:val="en-US"/>
        </w:rPr>
        <w:t xml:space="preserve">An example marketing thank you page/confirmation page, that could be used to display after submission if you wanted to build the page in the system. </w:t>
      </w:r>
    </w:p>
    <w:p w:rsidR="368D109C" w:rsidP="6FE27AC4" w:rsidRDefault="368D109C" w14:paraId="1768454B" w14:textId="0AEA964A">
      <w:pPr>
        <w:pStyle w:val="BodyText"/>
        <w:ind w:left="0"/>
      </w:pPr>
      <w:r w:rsidR="368D109C">
        <w:drawing>
          <wp:inline wp14:editId="26FDA117" wp14:anchorId="70165093">
            <wp:extent cx="4572000" cy="3209925"/>
            <wp:effectExtent l="0" t="0" r="0" b="0"/>
            <wp:docPr id="1199677623" name="" title=""/>
            <wp:cNvGraphicFramePr>
              <a:graphicFrameLocks noChangeAspect="1"/>
            </wp:cNvGraphicFramePr>
            <a:graphic>
              <a:graphicData uri="http://schemas.openxmlformats.org/drawingml/2006/picture">
                <pic:pic>
                  <pic:nvPicPr>
                    <pic:cNvPr id="0" name=""/>
                    <pic:cNvPicPr/>
                  </pic:nvPicPr>
                  <pic:blipFill>
                    <a:blip r:embed="Reae0bed7d8c04810">
                      <a:extLst>
                        <a:ext xmlns:a="http://schemas.openxmlformats.org/drawingml/2006/main" uri="{28A0092B-C50C-407E-A947-70E740481C1C}">
                          <a14:useLocalDpi val="0"/>
                        </a:ext>
                      </a:extLst>
                    </a:blip>
                    <a:stretch>
                      <a:fillRect/>
                    </a:stretch>
                  </pic:blipFill>
                  <pic:spPr>
                    <a:xfrm>
                      <a:off x="0" y="0"/>
                      <a:ext cx="4572000" cy="3209925"/>
                    </a:xfrm>
                    <a:prstGeom prst="rect">
                      <a:avLst/>
                    </a:prstGeom>
                  </pic:spPr>
                </pic:pic>
              </a:graphicData>
            </a:graphic>
          </wp:inline>
        </w:drawing>
      </w:r>
    </w:p>
    <w:p w:rsidR="6FE27AC4" w:rsidP="6FE27AC4" w:rsidRDefault="6FE27AC4" w14:paraId="132B6F6A" w14:textId="5F7038A4">
      <w:pPr>
        <w:pStyle w:val="BodyText"/>
        <w:ind w:left="0"/>
        <w:rPr>
          <w:rFonts w:cs="Tahoma"/>
          <w:sz w:val="20"/>
          <w:szCs w:val="20"/>
          <w:lang w:val="en-US"/>
        </w:rPr>
      </w:pPr>
    </w:p>
    <w:p w:rsidR="006F6976" w:rsidP="005D6F76" w:rsidRDefault="006F6976" w14:paraId="6F5F384F" w14:textId="20B2380A">
      <w:pPr>
        <w:pStyle w:val="BodyText"/>
        <w:ind w:left="0"/>
        <w:rPr>
          <w:rFonts w:cs="Tahoma"/>
          <w:sz w:val="20"/>
          <w:lang w:val="en-US"/>
        </w:rPr>
      </w:pPr>
      <w:r>
        <w:rPr>
          <w:rFonts w:cs="Tahoma"/>
          <w:sz w:val="20"/>
          <w:lang w:val="en-US"/>
        </w:rPr>
        <w:t xml:space="preserve">The screenshot below shows the </w:t>
      </w:r>
      <w:r w:rsidR="000C6293">
        <w:rPr>
          <w:rFonts w:cs="Tahoma"/>
          <w:sz w:val="20"/>
          <w:lang w:val="en-US"/>
        </w:rPr>
        <w:t>options you can select like confirmation email, if you want the email to be double opt-in or not</w:t>
      </w:r>
      <w:r w:rsidR="0032600E">
        <w:rPr>
          <w:rFonts w:cs="Tahoma"/>
          <w:sz w:val="20"/>
          <w:lang w:val="en-US"/>
        </w:rPr>
        <w:t xml:space="preserve"> and open the marketing page or the thank you page as it is sometimes called. </w:t>
      </w:r>
    </w:p>
    <w:p w:rsidR="00B607CC" w:rsidP="005D6F76" w:rsidRDefault="006F6976" w14:paraId="0EF73920" w14:textId="701C91C6">
      <w:pPr>
        <w:pStyle w:val="BodyText"/>
        <w:ind w:left="0"/>
        <w:rPr>
          <w:rFonts w:cs="Tahoma"/>
          <w:sz w:val="20"/>
          <w:lang w:val="en-US"/>
        </w:rPr>
      </w:pPr>
      <w:r>
        <w:rPr>
          <w:rFonts w:cs="Tahoma"/>
          <w:noProof/>
          <w:sz w:val="20"/>
          <w:lang w:val="en-US"/>
        </w:rPr>
        <w:drawing>
          <wp:inline distT="0" distB="0" distL="0" distR="0" wp14:anchorId="29EF42BD" wp14:editId="6FF354AE">
            <wp:extent cx="5699125" cy="3272790"/>
            <wp:effectExtent l="0" t="0" r="3175" b="381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4"/>
                    <a:stretch>
                      <a:fillRect/>
                    </a:stretch>
                  </pic:blipFill>
                  <pic:spPr>
                    <a:xfrm>
                      <a:off x="0" y="0"/>
                      <a:ext cx="5699125" cy="3272790"/>
                    </a:xfrm>
                    <a:prstGeom prst="rect">
                      <a:avLst/>
                    </a:prstGeom>
                  </pic:spPr>
                </pic:pic>
              </a:graphicData>
            </a:graphic>
          </wp:inline>
        </w:drawing>
      </w:r>
    </w:p>
    <w:p w:rsidR="009C5BF5" w:rsidP="005D6F76" w:rsidRDefault="009C5BF5" w14:paraId="13115756" w14:textId="1B504234">
      <w:pPr>
        <w:pStyle w:val="BodyText"/>
        <w:ind w:left="0"/>
        <w:rPr>
          <w:rFonts w:cs="Tahoma"/>
          <w:sz w:val="20"/>
          <w:lang w:val="en-US"/>
        </w:rPr>
      </w:pPr>
    </w:p>
    <w:p w:rsidR="009C5BF5" w:rsidP="005D6F76" w:rsidRDefault="009C5BF5" w14:paraId="71089510" w14:textId="003FC278">
      <w:pPr>
        <w:pStyle w:val="BodyText"/>
        <w:ind w:left="0"/>
        <w:rPr>
          <w:rFonts w:cs="Tahoma"/>
          <w:sz w:val="20"/>
          <w:lang w:val="en-US"/>
        </w:rPr>
      </w:pPr>
      <w:r>
        <w:rPr>
          <w:rFonts w:cs="Tahoma"/>
          <w:sz w:val="20"/>
          <w:lang w:val="en-US"/>
        </w:rPr>
        <w:t xml:space="preserve">This screenshot shows the insights of the form, once submission start to roll in you will see the number go up in the </w:t>
      </w:r>
      <w:r w:rsidR="00C477EA">
        <w:rPr>
          <w:rFonts w:cs="Tahoma"/>
          <w:sz w:val="20"/>
          <w:lang w:val="en-US"/>
        </w:rPr>
        <w:t>specific sections such as</w:t>
      </w:r>
      <w:r w:rsidR="00780E53">
        <w:rPr>
          <w:rFonts w:cs="Tahoma"/>
          <w:sz w:val="20"/>
          <w:lang w:val="en-US"/>
        </w:rPr>
        <w:t xml:space="preserve"> submissions, leads, contacts, and if there were any errors recorded on submissions, this is good if needing to troubleshoot any issues in the future. </w:t>
      </w:r>
      <w:r w:rsidR="00843464">
        <w:rPr>
          <w:rFonts w:cs="Tahoma"/>
          <w:sz w:val="20"/>
          <w:lang w:val="en-US"/>
        </w:rPr>
        <w:t xml:space="preserve">Also if any current contacts have been updated you will see this here. </w:t>
      </w:r>
    </w:p>
    <w:p w:rsidR="00C477EA" w:rsidP="005D6F76" w:rsidRDefault="00C477EA" w14:paraId="511EB7CA" w14:textId="2C2E630C">
      <w:pPr>
        <w:pStyle w:val="BodyText"/>
        <w:ind w:left="0"/>
        <w:rPr>
          <w:rFonts w:cs="Tahoma"/>
          <w:sz w:val="20"/>
          <w:lang w:val="en-US"/>
        </w:rPr>
      </w:pPr>
      <w:r>
        <w:rPr>
          <w:rFonts w:cs="Tahoma"/>
          <w:noProof/>
          <w:sz w:val="20"/>
          <w:lang w:val="en-US"/>
        </w:rPr>
        <w:drawing>
          <wp:anchor distT="0" distB="0" distL="114300" distR="114300" simplePos="0" relativeHeight="251658243" behindDoc="1" locked="0" layoutInCell="1" allowOverlap="1" wp14:anchorId="0A9A8B72" wp14:editId="1F10BFC2">
            <wp:simplePos x="0" y="0"/>
            <wp:positionH relativeFrom="column">
              <wp:posOffset>0</wp:posOffset>
            </wp:positionH>
            <wp:positionV relativeFrom="paragraph">
              <wp:posOffset>1270</wp:posOffset>
            </wp:positionV>
            <wp:extent cx="5699125" cy="3324225"/>
            <wp:effectExtent l="0" t="0" r="3175" b="3175"/>
            <wp:wrapTight wrapText="bothSides">
              <wp:wrapPolygon edited="0">
                <wp:start x="0" y="0"/>
                <wp:lineTo x="0" y="21538"/>
                <wp:lineTo x="21564" y="21538"/>
                <wp:lineTo x="21564" y="0"/>
                <wp:lineTo x="0" y="0"/>
              </wp:wrapPolygon>
            </wp:wrapTight>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5"/>
                    <a:stretch>
                      <a:fillRect/>
                    </a:stretch>
                  </pic:blipFill>
                  <pic:spPr>
                    <a:xfrm>
                      <a:off x="0" y="0"/>
                      <a:ext cx="5699125" cy="3324225"/>
                    </a:xfrm>
                    <a:prstGeom prst="rect">
                      <a:avLst/>
                    </a:prstGeom>
                  </pic:spPr>
                </pic:pic>
              </a:graphicData>
            </a:graphic>
            <wp14:sizeRelH relativeFrom="page">
              <wp14:pctWidth>0</wp14:pctWidth>
            </wp14:sizeRelH>
            <wp14:sizeRelV relativeFrom="page">
              <wp14:pctHeight>0</wp14:pctHeight>
            </wp14:sizeRelV>
          </wp:anchor>
        </w:drawing>
      </w:r>
    </w:p>
    <w:p w:rsidR="008F14A2" w:rsidP="005D6F76" w:rsidRDefault="008F14A2" w14:paraId="54F1FE64" w14:textId="09787D6F">
      <w:pPr>
        <w:pStyle w:val="BodyText"/>
        <w:ind w:left="0"/>
        <w:rPr>
          <w:rFonts w:cs="Tahoma"/>
          <w:sz w:val="20"/>
          <w:lang w:val="en-US"/>
        </w:rPr>
      </w:pPr>
    </w:p>
    <w:p w:rsidRPr="00E34564" w:rsidR="008F14A2" w:rsidP="005D6F76" w:rsidRDefault="008F14A2" w14:paraId="6E70C5B1" w14:textId="12CCCB53">
      <w:pPr>
        <w:pStyle w:val="BodyText"/>
        <w:ind w:left="0"/>
        <w:rPr>
          <w:rFonts w:cs="Tahoma"/>
          <w:b/>
          <w:bCs/>
          <w:sz w:val="20"/>
          <w:lang w:val="en-US"/>
        </w:rPr>
      </w:pPr>
      <w:r w:rsidRPr="00E34564">
        <w:rPr>
          <w:rFonts w:cs="Tahoma"/>
          <w:b/>
          <w:bCs/>
          <w:sz w:val="20"/>
          <w:lang w:val="en-US"/>
        </w:rPr>
        <w:t xml:space="preserve">Marketing lists in </w:t>
      </w:r>
      <w:r w:rsidR="00E34564">
        <w:rPr>
          <w:rFonts w:cs="Tahoma"/>
          <w:b/>
          <w:bCs/>
          <w:sz w:val="20"/>
          <w:lang w:val="en-US"/>
        </w:rPr>
        <w:t>MS Dynamics Marketing</w:t>
      </w:r>
      <w:r w:rsidRPr="00E34564">
        <w:rPr>
          <w:rFonts w:cs="Tahoma"/>
          <w:b/>
          <w:bCs/>
          <w:sz w:val="20"/>
          <w:lang w:val="en-US"/>
        </w:rPr>
        <w:t>:</w:t>
      </w:r>
    </w:p>
    <w:p w:rsidR="00780E53" w:rsidP="6FE27AC4" w:rsidRDefault="00225668" w14:paraId="73D82FDB" w14:textId="229C9BA5">
      <w:pPr>
        <w:pStyle w:val="BodyText"/>
        <w:ind w:left="0"/>
        <w:rPr>
          <w:rFonts w:cs="Tahoma"/>
          <w:sz w:val="20"/>
          <w:szCs w:val="20"/>
          <w:lang w:val="en-US"/>
        </w:rPr>
      </w:pPr>
      <w:r w:rsidRPr="6FE27AC4" w:rsidR="6288B66E">
        <w:rPr>
          <w:rFonts w:cs="Tahoma"/>
          <w:sz w:val="20"/>
          <w:szCs w:val="20"/>
          <w:lang w:val="en-US"/>
        </w:rPr>
        <w:t xml:space="preserve">The marketing lists section is where we </w:t>
      </w:r>
      <w:r w:rsidRPr="6FE27AC4" w:rsidR="14E60625">
        <w:rPr>
          <w:rFonts w:cs="Tahoma"/>
          <w:sz w:val="20"/>
          <w:szCs w:val="20"/>
          <w:lang w:val="en-US"/>
        </w:rPr>
        <w:t xml:space="preserve">select the email addresses to </w:t>
      </w:r>
      <w:r w:rsidRPr="6FE27AC4" w:rsidR="6288B66E">
        <w:rPr>
          <w:rFonts w:cs="Tahoma"/>
          <w:sz w:val="20"/>
          <w:szCs w:val="20"/>
          <w:lang w:val="en-US"/>
        </w:rPr>
        <w:t>send out of marketing emails from and set processes for following up via phone call. It is a list of potential clients that have reached out to use through a form on the website in the past</w:t>
      </w:r>
      <w:r w:rsidRPr="6FE27AC4" w:rsidR="6B1EFC2D">
        <w:rPr>
          <w:rFonts w:cs="Tahoma"/>
          <w:sz w:val="20"/>
          <w:szCs w:val="20"/>
          <w:lang w:val="en-US"/>
        </w:rPr>
        <w:t xml:space="preserve">, or have signed up through </w:t>
      </w:r>
      <w:r w:rsidRPr="6FE27AC4" w:rsidR="6B1EFC2D">
        <w:rPr>
          <w:rFonts w:cs="Tahoma"/>
          <w:sz w:val="20"/>
          <w:szCs w:val="20"/>
          <w:lang w:val="en-US"/>
        </w:rPr>
        <w:t>a</w:t>
      </w:r>
      <w:r w:rsidRPr="6FE27AC4" w:rsidR="14256CB2">
        <w:rPr>
          <w:rFonts w:cs="Tahoma"/>
          <w:sz w:val="20"/>
          <w:szCs w:val="20"/>
          <w:lang w:val="en-US"/>
        </w:rPr>
        <w:t>n</w:t>
      </w:r>
      <w:r w:rsidRPr="6FE27AC4" w:rsidR="6B1EFC2D">
        <w:rPr>
          <w:rFonts w:cs="Tahoma"/>
          <w:sz w:val="20"/>
          <w:szCs w:val="20"/>
          <w:lang w:val="en-US"/>
        </w:rPr>
        <w:t xml:space="preserve"> email for updates from us. A marketing email could be along the lines of </w:t>
      </w:r>
      <w:r w:rsidRPr="6FE27AC4" w:rsidR="2E851C7E">
        <w:rPr>
          <w:rFonts w:cs="Tahoma"/>
          <w:sz w:val="20"/>
          <w:szCs w:val="20"/>
          <w:lang w:val="en-US"/>
        </w:rPr>
        <w:t xml:space="preserve">how well our last month went, how many candidates we placed and in what sectors, letting the readers see how well we are doing and a call to action asking them to reach out to us to become a client today. </w:t>
      </w:r>
      <w:r w:rsidRPr="6FE27AC4" w:rsidR="10E9F7B0">
        <w:rPr>
          <w:rFonts w:cs="Tahoma"/>
          <w:sz w:val="20"/>
          <w:szCs w:val="20"/>
          <w:lang w:val="en-US"/>
        </w:rPr>
        <w:t xml:space="preserve">On the </w:t>
      </w:r>
      <w:r w:rsidRPr="6FE27AC4" w:rsidR="6EAEDA05">
        <w:rPr>
          <w:rFonts w:cs="Tahoma"/>
          <w:sz w:val="20"/>
          <w:szCs w:val="20"/>
          <w:lang w:val="en-US"/>
        </w:rPr>
        <w:t>left-hand</w:t>
      </w:r>
      <w:r w:rsidRPr="6FE27AC4" w:rsidR="10E9F7B0">
        <w:rPr>
          <w:rFonts w:cs="Tahoma"/>
          <w:sz w:val="20"/>
          <w:szCs w:val="20"/>
          <w:lang w:val="en-US"/>
        </w:rPr>
        <w:t xml:space="preserve"> side under Marketing select Marketing Lists</w:t>
      </w:r>
      <w:r w:rsidRPr="6FE27AC4" w:rsidR="20DCD87D">
        <w:rPr>
          <w:rFonts w:cs="Tahoma"/>
          <w:sz w:val="20"/>
          <w:szCs w:val="20"/>
          <w:lang w:val="en-US"/>
        </w:rPr>
        <w:t xml:space="preserve">, you will see the entire list. For the project </w:t>
      </w:r>
      <w:proofErr w:type="spellStart"/>
      <w:r w:rsidRPr="6FE27AC4" w:rsidR="20DCD87D">
        <w:rPr>
          <w:rFonts w:cs="Tahoma"/>
          <w:sz w:val="20"/>
          <w:szCs w:val="20"/>
          <w:lang w:val="en-US"/>
        </w:rPr>
        <w:t>Mockaroo</w:t>
      </w:r>
      <w:proofErr w:type="spellEnd"/>
      <w:r w:rsidRPr="6FE27AC4" w:rsidR="20DCD87D">
        <w:rPr>
          <w:rFonts w:cs="Tahoma"/>
          <w:sz w:val="20"/>
          <w:szCs w:val="20"/>
          <w:lang w:val="en-US"/>
        </w:rPr>
        <w:t xml:space="preserve"> data was used and </w:t>
      </w:r>
      <w:r w:rsidRPr="6FE27AC4" w:rsidR="6EAEDA05">
        <w:rPr>
          <w:rFonts w:cs="Tahoma"/>
          <w:sz w:val="20"/>
          <w:szCs w:val="20"/>
          <w:lang w:val="en-US"/>
        </w:rPr>
        <w:t xml:space="preserve">Microsoft Dynamics has </w:t>
      </w:r>
      <w:proofErr w:type="gramStart"/>
      <w:r w:rsidRPr="6FE27AC4" w:rsidR="6EAEDA05">
        <w:rPr>
          <w:rFonts w:cs="Tahoma"/>
          <w:sz w:val="20"/>
          <w:szCs w:val="20"/>
          <w:lang w:val="en-US"/>
        </w:rPr>
        <w:t>a number of</w:t>
      </w:r>
      <w:proofErr w:type="gramEnd"/>
      <w:r w:rsidRPr="6FE27AC4" w:rsidR="6EAEDA05">
        <w:rPr>
          <w:rFonts w:cs="Tahoma"/>
          <w:sz w:val="20"/>
          <w:szCs w:val="20"/>
          <w:lang w:val="en-US"/>
        </w:rPr>
        <w:t xml:space="preserve"> templates to download for manually uploading the data </w:t>
      </w:r>
      <w:r w:rsidRPr="6FE27AC4" w:rsidR="1FBD7CE9">
        <w:rPr>
          <w:rFonts w:cs="Tahoma"/>
          <w:sz w:val="20"/>
          <w:szCs w:val="20"/>
          <w:lang w:val="en-US"/>
        </w:rPr>
        <w:t>and using</w:t>
      </w:r>
      <w:r w:rsidRPr="6FE27AC4" w:rsidR="6EAEDA05">
        <w:rPr>
          <w:rFonts w:cs="Tahoma"/>
          <w:sz w:val="20"/>
          <w:szCs w:val="20"/>
          <w:lang w:val="en-US"/>
        </w:rPr>
        <w:t xml:space="preserve"> the marketing lists template and with excel filled the data. </w:t>
      </w:r>
    </w:p>
    <w:p w:rsidR="000F4C45" w:rsidP="005D6F76" w:rsidRDefault="000F4C45" w14:paraId="479E6A36" w14:textId="3A5D4D8C">
      <w:pPr>
        <w:pStyle w:val="BodyText"/>
        <w:ind w:left="0"/>
        <w:rPr>
          <w:rFonts w:cs="Tahoma"/>
          <w:sz w:val="20"/>
          <w:lang w:val="en-US"/>
        </w:rPr>
      </w:pPr>
      <w:r>
        <w:rPr>
          <w:rFonts w:cs="Tahoma"/>
          <w:sz w:val="20"/>
          <w:lang w:val="en-US"/>
        </w:rPr>
        <w:t xml:space="preserve">Setting up a </w:t>
      </w:r>
      <w:r w:rsidR="00C64AA9">
        <w:rPr>
          <w:rFonts w:cs="Tahoma"/>
          <w:sz w:val="20"/>
          <w:lang w:val="en-US"/>
        </w:rPr>
        <w:t xml:space="preserve">demo </w:t>
      </w:r>
      <w:r>
        <w:rPr>
          <w:rFonts w:cs="Tahoma"/>
          <w:sz w:val="20"/>
          <w:lang w:val="en-US"/>
        </w:rPr>
        <w:t xml:space="preserve">campaign </w:t>
      </w:r>
      <w:r w:rsidR="00C64AA9">
        <w:rPr>
          <w:rFonts w:cs="Tahoma"/>
          <w:sz w:val="20"/>
          <w:lang w:val="en-US"/>
        </w:rPr>
        <w:t xml:space="preserve">by </w:t>
      </w:r>
      <w:r>
        <w:rPr>
          <w:rFonts w:cs="Tahoma"/>
          <w:sz w:val="20"/>
          <w:lang w:val="en-US"/>
        </w:rPr>
        <w:t>selectin</w:t>
      </w:r>
      <w:r w:rsidR="00C64AA9">
        <w:rPr>
          <w:rFonts w:cs="Tahoma"/>
          <w:sz w:val="20"/>
          <w:lang w:val="en-US"/>
        </w:rPr>
        <w:t xml:space="preserve">g </w:t>
      </w:r>
      <w:r>
        <w:rPr>
          <w:rFonts w:cs="Tahoma"/>
          <w:sz w:val="20"/>
          <w:lang w:val="en-US"/>
        </w:rPr>
        <w:t xml:space="preserve">Campaigns </w:t>
      </w:r>
      <w:r w:rsidR="00C64AA9">
        <w:rPr>
          <w:rFonts w:cs="Tahoma"/>
          <w:sz w:val="20"/>
          <w:lang w:val="en-US"/>
        </w:rPr>
        <w:t xml:space="preserve">under Marketing also. This is where the email you want to send it created and if you want to follow up with another action like a telephone call. You can select the dates to run the campaign for also. </w:t>
      </w:r>
      <w:r w:rsidR="003824DD">
        <w:rPr>
          <w:rFonts w:cs="Tahoma"/>
          <w:sz w:val="20"/>
          <w:lang w:val="en-US"/>
        </w:rPr>
        <w:t xml:space="preserve">Setting a campaign code and an expected response percentage if you wish. </w:t>
      </w:r>
      <w:r w:rsidR="00E34564">
        <w:rPr>
          <w:rFonts w:cs="Tahoma"/>
          <w:sz w:val="20"/>
          <w:lang w:val="en-US"/>
        </w:rPr>
        <w:t xml:space="preserve">You can select the marketing lists you want the email to go to and any other leads you may want to add can be done here too. </w:t>
      </w:r>
    </w:p>
    <w:p w:rsidR="00E34564" w:rsidP="38EC3B9A" w:rsidRDefault="00E34564" w14:paraId="0C5E1AB6" w14:textId="6CDC7E63">
      <w:pPr>
        <w:pStyle w:val="BodyText"/>
        <w:ind w:left="0"/>
        <w:rPr>
          <w:rFonts w:cs="Tahoma"/>
          <w:sz w:val="20"/>
          <w:lang w:val="en-US"/>
        </w:rPr>
      </w:pPr>
      <w:r w:rsidRPr="38EC3B9A">
        <w:rPr>
          <w:rFonts w:cs="Tahoma"/>
          <w:sz w:val="20"/>
          <w:lang w:val="en-US"/>
        </w:rPr>
        <w:t xml:space="preserve">Marketing is a key process in gaining and retaining clients and candidates and Microsoft </w:t>
      </w:r>
      <w:r w:rsidRPr="38EC3B9A" w:rsidR="003B359D">
        <w:rPr>
          <w:rFonts w:cs="Tahoma"/>
          <w:sz w:val="20"/>
          <w:lang w:val="en-US"/>
        </w:rPr>
        <w:t>Dynamics</w:t>
      </w:r>
      <w:r w:rsidRPr="38EC3B9A">
        <w:rPr>
          <w:rFonts w:cs="Tahoma"/>
          <w:sz w:val="20"/>
          <w:lang w:val="en-US"/>
        </w:rPr>
        <w:t xml:space="preserve"> is very useful to allow these processes to keep track of all the marketing collateral. </w:t>
      </w:r>
    </w:p>
    <w:p w:rsidR="00721762" w:rsidP="38EC3B9A" w:rsidRDefault="00721762" w14:paraId="2E9B6DDE" w14:textId="6CDC7E63">
      <w:pPr>
        <w:pStyle w:val="BodyText"/>
        <w:ind w:left="0"/>
        <w:rPr>
          <w:rFonts w:cs="Tahoma"/>
          <w:sz w:val="20"/>
          <w:lang w:val="en-US"/>
        </w:rPr>
      </w:pPr>
      <w:r w:rsidRPr="38EC3B9A">
        <w:rPr>
          <w:rFonts w:cs="Tahoma"/>
          <w:sz w:val="20"/>
          <w:lang w:val="en-US"/>
        </w:rPr>
        <w:t>The screenshot below shows the Marketing List.</w:t>
      </w:r>
    </w:p>
    <w:p w:rsidR="008D2A40" w:rsidP="38EC3B9A" w:rsidRDefault="00721762" w14:paraId="38FF70ED" w14:textId="2782640C">
      <w:pPr>
        <w:pStyle w:val="BodyText"/>
        <w:ind w:left="0"/>
        <w:rPr>
          <w:rFonts w:cs="Tahoma"/>
          <w:sz w:val="20"/>
          <w:lang w:val="en-US"/>
        </w:rPr>
      </w:pPr>
      <w:r>
        <w:rPr>
          <w:rFonts w:cs="Tahoma"/>
          <w:noProof/>
          <w:sz w:val="20"/>
          <w:lang w:val="en-US"/>
        </w:rPr>
        <w:drawing>
          <wp:anchor distT="0" distB="0" distL="114300" distR="114300" simplePos="0" relativeHeight="251658245" behindDoc="1" locked="0" layoutInCell="1" allowOverlap="1" wp14:anchorId="5044F567" wp14:editId="63F6A5D6">
            <wp:simplePos x="0" y="0"/>
            <wp:positionH relativeFrom="column">
              <wp:posOffset>0</wp:posOffset>
            </wp:positionH>
            <wp:positionV relativeFrom="paragraph">
              <wp:posOffset>0</wp:posOffset>
            </wp:positionV>
            <wp:extent cx="5699125" cy="3335020"/>
            <wp:effectExtent l="0" t="0" r="3175" b="5080"/>
            <wp:wrapTight wrapText="bothSides">
              <wp:wrapPolygon edited="0">
                <wp:start x="0" y="0"/>
                <wp:lineTo x="0" y="21551"/>
                <wp:lineTo x="21564" y="21551"/>
                <wp:lineTo x="21564" y="0"/>
                <wp:lineTo x="0" y="0"/>
              </wp:wrapPolygon>
            </wp:wrapTight>
            <wp:docPr id="15" name="Picture 1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able&#10;&#10;Description automatically generated"/>
                    <pic:cNvPicPr/>
                  </pic:nvPicPr>
                  <pic:blipFill>
                    <a:blip r:embed="rId26"/>
                    <a:stretch>
                      <a:fillRect/>
                    </a:stretch>
                  </pic:blipFill>
                  <pic:spPr>
                    <a:xfrm>
                      <a:off x="0" y="0"/>
                      <a:ext cx="5699125" cy="3335020"/>
                    </a:xfrm>
                    <a:prstGeom prst="rect">
                      <a:avLst/>
                    </a:prstGeom>
                  </pic:spPr>
                </pic:pic>
              </a:graphicData>
            </a:graphic>
            <wp14:sizeRelH relativeFrom="page">
              <wp14:pctWidth>0</wp14:pctWidth>
            </wp14:sizeRelH>
            <wp14:sizeRelV relativeFrom="page">
              <wp14:pctHeight>0</wp14:pctHeight>
            </wp14:sizeRelV>
          </wp:anchor>
        </w:drawing>
      </w:r>
    </w:p>
    <w:p w:rsidR="003B359D" w:rsidP="005D6F76" w:rsidRDefault="003B359D" w14:paraId="326A7FCC" w14:textId="5B91D5AA">
      <w:pPr>
        <w:pStyle w:val="BodyText"/>
        <w:ind w:left="0"/>
        <w:rPr>
          <w:rFonts w:cs="Tahoma"/>
          <w:sz w:val="20"/>
          <w:lang w:val="en-US"/>
        </w:rPr>
      </w:pPr>
      <w:r>
        <w:rPr>
          <w:rFonts w:cs="Tahoma"/>
          <w:sz w:val="20"/>
          <w:lang w:val="en-US"/>
        </w:rPr>
        <w:t xml:space="preserve">The screenshot shows the </w:t>
      </w:r>
      <w:r w:rsidR="008D2A40">
        <w:rPr>
          <w:rFonts w:cs="Tahoma"/>
          <w:sz w:val="20"/>
          <w:lang w:val="en-US"/>
        </w:rPr>
        <w:t xml:space="preserve">Demo campaign created. </w:t>
      </w:r>
    </w:p>
    <w:p w:rsidR="003B359D" w:rsidP="005D6F76" w:rsidRDefault="003B359D" w14:paraId="60906516" w14:textId="21918057">
      <w:pPr>
        <w:pStyle w:val="BodyText"/>
        <w:ind w:left="0"/>
        <w:rPr>
          <w:rFonts w:cs="Tahoma"/>
          <w:sz w:val="20"/>
          <w:lang w:val="en-US"/>
        </w:rPr>
      </w:pPr>
      <w:r>
        <w:rPr>
          <w:rFonts w:cs="Tahoma"/>
          <w:noProof/>
          <w:sz w:val="20"/>
          <w:lang w:val="en-US"/>
        </w:rPr>
        <w:drawing>
          <wp:anchor distT="0" distB="0" distL="114300" distR="114300" simplePos="0" relativeHeight="251658244" behindDoc="1" locked="0" layoutInCell="1" allowOverlap="1" wp14:anchorId="65F54579" wp14:editId="5FF2152D">
            <wp:simplePos x="0" y="0"/>
            <wp:positionH relativeFrom="column">
              <wp:posOffset>0</wp:posOffset>
            </wp:positionH>
            <wp:positionV relativeFrom="paragraph">
              <wp:posOffset>3175</wp:posOffset>
            </wp:positionV>
            <wp:extent cx="5699125" cy="3275330"/>
            <wp:effectExtent l="0" t="0" r="3175" b="1270"/>
            <wp:wrapTight wrapText="bothSides">
              <wp:wrapPolygon edited="0">
                <wp:start x="0" y="0"/>
                <wp:lineTo x="0" y="21525"/>
                <wp:lineTo x="21564" y="21525"/>
                <wp:lineTo x="21564" y="0"/>
                <wp:lineTo x="0" y="0"/>
              </wp:wrapPolygon>
            </wp:wrapTight>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7"/>
                    <a:stretch>
                      <a:fillRect/>
                    </a:stretch>
                  </pic:blipFill>
                  <pic:spPr>
                    <a:xfrm>
                      <a:off x="0" y="0"/>
                      <a:ext cx="5699125" cy="3275330"/>
                    </a:xfrm>
                    <a:prstGeom prst="rect">
                      <a:avLst/>
                    </a:prstGeom>
                  </pic:spPr>
                </pic:pic>
              </a:graphicData>
            </a:graphic>
            <wp14:sizeRelH relativeFrom="page">
              <wp14:pctWidth>0</wp14:pctWidth>
            </wp14:sizeRelH>
            <wp14:sizeRelV relativeFrom="page">
              <wp14:pctHeight>0</wp14:pctHeight>
            </wp14:sizeRelV>
          </wp:anchor>
        </w:drawing>
      </w:r>
    </w:p>
    <w:p w:rsidRPr="001A6697" w:rsidR="00FA7E78" w:rsidP="6FE27AC4" w:rsidRDefault="00FA7E78" w14:paraId="4E2A102F" w14:textId="783B792C">
      <w:pPr>
        <w:pStyle w:val="BodyText"/>
        <w:ind w:left="0"/>
        <w:rPr>
          <w:rFonts w:cs="Tahoma"/>
          <w:b w:val="1"/>
          <w:bCs w:val="1"/>
          <w:sz w:val="20"/>
          <w:szCs w:val="20"/>
          <w:lang w:val="en-US"/>
        </w:rPr>
      </w:pPr>
      <w:r w:rsidRPr="6FE27AC4" w:rsidR="6F0BFA5C">
        <w:rPr>
          <w:rFonts w:cs="Tahoma"/>
          <w:b w:val="1"/>
          <w:bCs w:val="1"/>
          <w:sz w:val="20"/>
          <w:szCs w:val="20"/>
          <w:lang w:val="en-US"/>
        </w:rPr>
        <w:t>Managing the Sales with Microsoft Dynamics:</w:t>
      </w:r>
    </w:p>
    <w:p w:rsidR="29F99D93" w:rsidP="6FE27AC4" w:rsidRDefault="29F99D93" w14:paraId="567D530B" w14:textId="348EBC43">
      <w:pPr>
        <w:pStyle w:val="BodyText"/>
        <w:ind w:left="0"/>
        <w:rPr>
          <w:rFonts w:cs="Tahoma"/>
          <w:b w:val="0"/>
          <w:bCs w:val="0"/>
          <w:sz w:val="20"/>
          <w:szCs w:val="20"/>
          <w:lang w:val="en-US"/>
        </w:rPr>
      </w:pPr>
      <w:r w:rsidRPr="6FE27AC4" w:rsidR="29F99D93">
        <w:rPr>
          <w:rFonts w:cs="Tahoma"/>
          <w:b w:val="0"/>
          <w:bCs w:val="0"/>
          <w:sz w:val="20"/>
          <w:szCs w:val="20"/>
          <w:lang w:val="en-US"/>
        </w:rPr>
        <w:t xml:space="preserve">The Sales on Dynamics are managed in the sector Opportunities, in the left bottom. </w:t>
      </w:r>
      <w:r w:rsidRPr="6FE27AC4" w:rsidR="5470B3B3">
        <w:rPr>
          <w:rFonts w:cs="Tahoma"/>
          <w:b w:val="0"/>
          <w:bCs w:val="0"/>
          <w:sz w:val="20"/>
          <w:szCs w:val="20"/>
          <w:lang w:val="en-US"/>
        </w:rPr>
        <w:t>When moving the data from the various branches</w:t>
      </w:r>
      <w:r w:rsidRPr="6FE27AC4" w:rsidR="34749951">
        <w:rPr>
          <w:rFonts w:cs="Tahoma"/>
          <w:b w:val="0"/>
          <w:bCs w:val="0"/>
          <w:sz w:val="20"/>
          <w:szCs w:val="20"/>
          <w:lang w:val="en-US"/>
        </w:rPr>
        <w:t xml:space="preserve"> into the cloud</w:t>
      </w:r>
      <w:r w:rsidRPr="6FE27AC4" w:rsidR="5470B3B3">
        <w:rPr>
          <w:rFonts w:cs="Tahoma"/>
          <w:b w:val="0"/>
          <w:bCs w:val="0"/>
          <w:sz w:val="20"/>
          <w:szCs w:val="20"/>
          <w:lang w:val="en-US"/>
        </w:rPr>
        <w:t>, the files have been imported in bulk using the import function that allows to import big excel files. After that</w:t>
      </w:r>
      <w:r w:rsidRPr="6FE27AC4" w:rsidR="16711D68">
        <w:rPr>
          <w:rFonts w:cs="Tahoma"/>
          <w:b w:val="0"/>
          <w:bCs w:val="0"/>
          <w:sz w:val="20"/>
          <w:szCs w:val="20"/>
          <w:lang w:val="en-US"/>
        </w:rPr>
        <w:t xml:space="preserve">, a single </w:t>
      </w:r>
      <w:r w:rsidRPr="6FE27AC4" w:rsidR="35B2B578">
        <w:rPr>
          <w:rFonts w:cs="Tahoma"/>
          <w:b w:val="0"/>
          <w:bCs w:val="0"/>
          <w:sz w:val="20"/>
          <w:szCs w:val="20"/>
          <w:lang w:val="en-US"/>
        </w:rPr>
        <w:t xml:space="preserve">recruiter </w:t>
      </w:r>
      <w:r w:rsidRPr="6FE27AC4" w:rsidR="16711D68">
        <w:rPr>
          <w:rFonts w:cs="Tahoma"/>
          <w:b w:val="0"/>
          <w:bCs w:val="0"/>
          <w:sz w:val="20"/>
          <w:szCs w:val="20"/>
          <w:lang w:val="en-US"/>
        </w:rPr>
        <w:t>can insert a single record, corresponding to a job vacancy, inserting all the data related to it.</w:t>
      </w:r>
      <w:r w:rsidRPr="6FE27AC4" w:rsidR="4A48E049">
        <w:rPr>
          <w:rFonts w:cs="Tahoma"/>
          <w:b w:val="0"/>
          <w:bCs w:val="0"/>
          <w:sz w:val="20"/>
          <w:szCs w:val="20"/>
          <w:lang w:val="en-US"/>
        </w:rPr>
        <w:t xml:space="preserve"> The following screenshot shows a list of job vacancies, the client, the status of the opportunity (</w:t>
      </w:r>
      <w:r w:rsidRPr="6FE27AC4" w:rsidR="30F0A703">
        <w:rPr>
          <w:rFonts w:cs="Tahoma"/>
          <w:b w:val="0"/>
          <w:bCs w:val="0"/>
          <w:sz w:val="20"/>
          <w:szCs w:val="20"/>
          <w:lang w:val="en-US"/>
        </w:rPr>
        <w:t>in this case set to won and closed), the revenue and the date the deal was closed.</w:t>
      </w:r>
    </w:p>
    <w:p w:rsidR="4A48E049" w:rsidP="6FE27AC4" w:rsidRDefault="4A48E049" w14:paraId="2EC9B930" w14:textId="73E6E488">
      <w:pPr>
        <w:pStyle w:val="BodyText"/>
        <w:ind w:left="0"/>
      </w:pPr>
      <w:r w:rsidR="4A48E049">
        <w:drawing>
          <wp:inline wp14:editId="698AFB0C" wp14:anchorId="1871E67F">
            <wp:extent cx="5781675" cy="4035128"/>
            <wp:effectExtent l="0" t="0" r="0" b="0"/>
            <wp:docPr id="1084670410" name="" title=""/>
            <wp:cNvGraphicFramePr>
              <a:graphicFrameLocks noChangeAspect="1"/>
            </wp:cNvGraphicFramePr>
            <a:graphic>
              <a:graphicData uri="http://schemas.openxmlformats.org/drawingml/2006/picture">
                <pic:pic>
                  <pic:nvPicPr>
                    <pic:cNvPr id="0" name=""/>
                    <pic:cNvPicPr/>
                  </pic:nvPicPr>
                  <pic:blipFill>
                    <a:blip r:embed="R0ae7b876d5f94ae3">
                      <a:extLst>
                        <a:ext xmlns:a="http://schemas.openxmlformats.org/drawingml/2006/main" uri="{28A0092B-C50C-407E-A947-70E740481C1C}">
                          <a14:useLocalDpi val="0"/>
                        </a:ext>
                      </a:extLst>
                    </a:blip>
                    <a:stretch>
                      <a:fillRect/>
                    </a:stretch>
                  </pic:blipFill>
                  <pic:spPr>
                    <a:xfrm>
                      <a:off x="0" y="0"/>
                      <a:ext cx="5781675" cy="4035128"/>
                    </a:xfrm>
                    <a:prstGeom prst="rect">
                      <a:avLst/>
                    </a:prstGeom>
                  </pic:spPr>
                </pic:pic>
              </a:graphicData>
            </a:graphic>
          </wp:inline>
        </w:drawing>
      </w:r>
    </w:p>
    <w:p w:rsidR="717D6B6A" w:rsidP="6FE27AC4" w:rsidRDefault="717D6B6A" w14:paraId="70A93966" w14:textId="46264FB4">
      <w:pPr>
        <w:pStyle w:val="BodyText"/>
        <w:ind w:left="0"/>
        <w:rPr>
          <w:rFonts w:cs="Tahoma"/>
          <w:b w:val="0"/>
          <w:bCs w:val="0"/>
          <w:sz w:val="20"/>
          <w:szCs w:val="20"/>
          <w:lang w:val="en-US"/>
        </w:rPr>
      </w:pPr>
      <w:r w:rsidRPr="6FE27AC4" w:rsidR="717D6B6A">
        <w:rPr>
          <w:rFonts w:cs="Tahoma"/>
          <w:b w:val="0"/>
          <w:bCs w:val="0"/>
          <w:sz w:val="20"/>
          <w:szCs w:val="20"/>
          <w:lang w:val="en-US"/>
        </w:rPr>
        <w:t xml:space="preserve">It is interesting to notice that the same view allows to visualize a very high </w:t>
      </w:r>
      <w:r w:rsidRPr="6FE27AC4" w:rsidR="717D6B6A">
        <w:rPr>
          <w:rFonts w:cs="Tahoma"/>
          <w:b w:val="0"/>
          <w:bCs w:val="0"/>
          <w:sz w:val="20"/>
          <w:szCs w:val="20"/>
          <w:lang w:val="en-US"/>
        </w:rPr>
        <w:t>amount</w:t>
      </w:r>
      <w:r w:rsidRPr="6FE27AC4" w:rsidR="717D6B6A">
        <w:rPr>
          <w:rFonts w:cs="Tahoma"/>
          <w:b w:val="0"/>
          <w:bCs w:val="0"/>
          <w:sz w:val="20"/>
          <w:szCs w:val="20"/>
          <w:lang w:val="en-US"/>
        </w:rPr>
        <w:t xml:space="preserve"> of graphs that can be </w:t>
      </w:r>
      <w:r w:rsidRPr="6FE27AC4" w:rsidR="717D6B6A">
        <w:rPr>
          <w:rFonts w:cs="Tahoma"/>
          <w:b w:val="0"/>
          <w:bCs w:val="0"/>
          <w:sz w:val="20"/>
          <w:szCs w:val="20"/>
          <w:lang w:val="en-US"/>
        </w:rPr>
        <w:t>chosen</w:t>
      </w:r>
      <w:r w:rsidRPr="6FE27AC4" w:rsidR="717D6B6A">
        <w:rPr>
          <w:rFonts w:cs="Tahoma"/>
          <w:b w:val="0"/>
          <w:bCs w:val="0"/>
          <w:sz w:val="20"/>
          <w:szCs w:val="20"/>
          <w:lang w:val="en-US"/>
        </w:rPr>
        <w:t xml:space="preserve"> from the list Chart:</w:t>
      </w:r>
    </w:p>
    <w:p w:rsidR="54B632D7" w:rsidP="6FE27AC4" w:rsidRDefault="54B632D7" w14:paraId="3A77873A" w14:textId="3DE1FA12">
      <w:pPr>
        <w:pStyle w:val="BodyText"/>
        <w:ind w:left="0"/>
      </w:pPr>
      <w:r w:rsidR="54B632D7">
        <w:drawing>
          <wp:inline wp14:editId="495BFE76" wp14:anchorId="1A4CF647">
            <wp:extent cx="5776686" cy="3802985"/>
            <wp:effectExtent l="0" t="0" r="0" b="0"/>
            <wp:docPr id="1559413686" name="" title=""/>
            <wp:cNvGraphicFramePr>
              <a:graphicFrameLocks noChangeAspect="1"/>
            </wp:cNvGraphicFramePr>
            <a:graphic>
              <a:graphicData uri="http://schemas.openxmlformats.org/drawingml/2006/picture">
                <pic:pic>
                  <pic:nvPicPr>
                    <pic:cNvPr id="0" name=""/>
                    <pic:cNvPicPr/>
                  </pic:nvPicPr>
                  <pic:blipFill>
                    <a:blip r:embed="R0caba8d0ea954fe4">
                      <a:extLst>
                        <a:ext xmlns:a="http://schemas.openxmlformats.org/drawingml/2006/main" uri="{28A0092B-C50C-407E-A947-70E740481C1C}">
                          <a14:useLocalDpi val="0"/>
                        </a:ext>
                      </a:extLst>
                    </a:blip>
                    <a:stretch>
                      <a:fillRect/>
                    </a:stretch>
                  </pic:blipFill>
                  <pic:spPr>
                    <a:xfrm>
                      <a:off x="0" y="0"/>
                      <a:ext cx="5776686" cy="3802985"/>
                    </a:xfrm>
                    <a:prstGeom prst="rect">
                      <a:avLst/>
                    </a:prstGeom>
                  </pic:spPr>
                </pic:pic>
              </a:graphicData>
            </a:graphic>
          </wp:inline>
        </w:drawing>
      </w:r>
    </w:p>
    <w:p w:rsidR="54B632D7" w:rsidP="6FE27AC4" w:rsidRDefault="54B632D7" w14:paraId="6E14BB05" w14:textId="6D4D3CBC">
      <w:pPr>
        <w:pStyle w:val="BodyText"/>
        <w:ind w:left="0"/>
        <w:rPr>
          <w:rFonts w:cs="Tahoma"/>
          <w:b w:val="0"/>
          <w:bCs w:val="0"/>
          <w:sz w:val="20"/>
          <w:szCs w:val="20"/>
          <w:lang w:val="en-US"/>
        </w:rPr>
      </w:pPr>
      <w:r w:rsidRPr="6FE27AC4" w:rsidR="54B632D7">
        <w:rPr>
          <w:rFonts w:cs="Tahoma"/>
          <w:b w:val="0"/>
          <w:bCs w:val="0"/>
          <w:sz w:val="20"/>
          <w:szCs w:val="20"/>
          <w:lang w:val="en-US"/>
        </w:rPr>
        <w:t xml:space="preserve">Giving an immediate graphical insight into the dashboards without the need to use external tools. The following picture shows an example </w:t>
      </w:r>
      <w:r w:rsidRPr="6FE27AC4" w:rsidR="4C2B6FEA">
        <w:rPr>
          <w:rFonts w:cs="Tahoma"/>
          <w:b w:val="0"/>
          <w:bCs w:val="0"/>
          <w:sz w:val="20"/>
          <w:szCs w:val="20"/>
          <w:lang w:val="en-US"/>
        </w:rPr>
        <w:t>of the rev</w:t>
      </w:r>
      <w:r w:rsidRPr="6FE27AC4" w:rsidR="526EB4FA">
        <w:rPr>
          <w:rFonts w:cs="Tahoma"/>
          <w:b w:val="0"/>
          <w:bCs w:val="0"/>
          <w:sz w:val="20"/>
          <w:szCs w:val="20"/>
          <w:lang w:val="en-US"/>
        </w:rPr>
        <w:t>enue</w:t>
      </w:r>
      <w:r w:rsidRPr="6FE27AC4" w:rsidR="4C2B6FEA">
        <w:rPr>
          <w:rFonts w:cs="Tahoma"/>
          <w:b w:val="0"/>
          <w:bCs w:val="0"/>
          <w:sz w:val="20"/>
          <w:szCs w:val="20"/>
          <w:lang w:val="en-US"/>
        </w:rPr>
        <w:t xml:space="preserve"> generated for closed opportunities by each client. Hoovering over the name of the account, the revenue generated shows up automatically:</w:t>
      </w:r>
    </w:p>
    <w:p w:rsidR="4C2B6FEA" w:rsidP="6FE27AC4" w:rsidRDefault="4C2B6FEA" w14:paraId="50565D4F" w14:textId="0B2C5CE1">
      <w:pPr>
        <w:pStyle w:val="BodyText"/>
        <w:ind w:left="0"/>
      </w:pPr>
      <w:r w:rsidR="4C2B6FEA">
        <w:drawing>
          <wp:inline wp14:editId="2F20ED1B" wp14:anchorId="41B29A7B">
            <wp:extent cx="5617028" cy="3686175"/>
            <wp:effectExtent l="0" t="0" r="0" b="0"/>
            <wp:docPr id="837472625" name="" title="Inserting image..."/>
            <wp:cNvGraphicFramePr>
              <a:graphicFrameLocks noChangeAspect="1"/>
            </wp:cNvGraphicFramePr>
            <a:graphic>
              <a:graphicData uri="http://schemas.openxmlformats.org/drawingml/2006/picture">
                <pic:pic>
                  <pic:nvPicPr>
                    <pic:cNvPr id="0" name=""/>
                    <pic:cNvPicPr/>
                  </pic:nvPicPr>
                  <pic:blipFill>
                    <a:blip r:embed="R8d2edfb5854e48e7">
                      <a:extLst>
                        <a:ext xmlns:a="http://schemas.openxmlformats.org/drawingml/2006/main" uri="{28A0092B-C50C-407E-A947-70E740481C1C}">
                          <a14:useLocalDpi val="0"/>
                        </a:ext>
                      </a:extLst>
                    </a:blip>
                    <a:stretch>
                      <a:fillRect/>
                    </a:stretch>
                  </pic:blipFill>
                  <pic:spPr>
                    <a:xfrm>
                      <a:off x="0" y="0"/>
                      <a:ext cx="5617028" cy="3686175"/>
                    </a:xfrm>
                    <a:prstGeom prst="rect">
                      <a:avLst/>
                    </a:prstGeom>
                  </pic:spPr>
                </pic:pic>
              </a:graphicData>
            </a:graphic>
          </wp:inline>
        </w:drawing>
      </w:r>
    </w:p>
    <w:p w:rsidR="6FE27AC4" w:rsidP="6FE27AC4" w:rsidRDefault="6FE27AC4" w14:paraId="249D8C69" w14:textId="7DB55E35">
      <w:pPr>
        <w:pStyle w:val="BodyText"/>
        <w:ind w:left="0"/>
        <w:rPr>
          <w:rFonts w:cs="Tahoma"/>
          <w:b w:val="0"/>
          <w:bCs w:val="0"/>
          <w:sz w:val="20"/>
          <w:szCs w:val="20"/>
          <w:lang w:val="en-US"/>
        </w:rPr>
      </w:pPr>
    </w:p>
    <w:p w:rsidR="2871E677" w:rsidP="6FE27AC4" w:rsidRDefault="2871E677" w14:paraId="7EAB2FC4" w14:textId="34B143DD">
      <w:pPr>
        <w:pStyle w:val="BodyText"/>
        <w:bidi w:val="0"/>
        <w:spacing w:before="120" w:beforeAutospacing="off" w:after="120" w:afterAutospacing="off" w:line="259" w:lineRule="auto"/>
        <w:ind w:left="0" w:right="0"/>
        <w:jc w:val="both"/>
        <w:rPr>
          <w:rFonts w:cs="Tahoma"/>
          <w:b w:val="1"/>
          <w:bCs w:val="1"/>
          <w:sz w:val="20"/>
          <w:szCs w:val="20"/>
          <w:lang w:val="en-US"/>
        </w:rPr>
      </w:pPr>
      <w:r w:rsidRPr="6FE27AC4" w:rsidR="2871E677">
        <w:rPr>
          <w:rFonts w:cs="Tahoma"/>
          <w:b w:val="1"/>
          <w:bCs w:val="1"/>
          <w:sz w:val="20"/>
          <w:szCs w:val="20"/>
          <w:lang w:val="en-US"/>
        </w:rPr>
        <w:t>Managing Candidates on MS Dynamics</w:t>
      </w:r>
    </w:p>
    <w:p w:rsidR="2871E677" w:rsidP="6FE27AC4" w:rsidRDefault="2871E677" w14:paraId="761A85EE" w14:textId="37757FEF">
      <w:pPr>
        <w:pStyle w:val="BodyText"/>
        <w:ind w:left="0"/>
        <w:rPr>
          <w:rFonts w:cs="Tahoma"/>
          <w:b w:val="0"/>
          <w:bCs w:val="0"/>
          <w:sz w:val="20"/>
          <w:szCs w:val="20"/>
          <w:lang w:val="en-US"/>
        </w:rPr>
      </w:pPr>
      <w:r w:rsidRPr="6FE27AC4" w:rsidR="2871E677">
        <w:rPr>
          <w:rFonts w:cs="Tahoma"/>
          <w:b w:val="0"/>
          <w:bCs w:val="0"/>
          <w:sz w:val="20"/>
          <w:szCs w:val="20"/>
          <w:lang w:val="en-US"/>
        </w:rPr>
        <w:t xml:space="preserve">Each candidate has a </w:t>
      </w:r>
      <w:r w:rsidRPr="6FE27AC4" w:rsidR="7366F6AC">
        <w:rPr>
          <w:rFonts w:cs="Tahoma"/>
          <w:b w:val="0"/>
          <w:bCs w:val="0"/>
          <w:sz w:val="20"/>
          <w:szCs w:val="20"/>
          <w:lang w:val="en-US"/>
        </w:rPr>
        <w:t xml:space="preserve">separate workflow whereby it is possible to </w:t>
      </w:r>
      <w:r w:rsidRPr="6FE27AC4" w:rsidR="2A55671E">
        <w:rPr>
          <w:rFonts w:cs="Tahoma"/>
          <w:b w:val="0"/>
          <w:bCs w:val="0"/>
          <w:sz w:val="20"/>
          <w:szCs w:val="20"/>
          <w:lang w:val="en-US"/>
        </w:rPr>
        <w:t xml:space="preserve">step each candidate </w:t>
      </w:r>
      <w:proofErr w:type="spellStart"/>
      <w:r w:rsidRPr="6FE27AC4" w:rsidR="2A55671E">
        <w:rPr>
          <w:rFonts w:cs="Tahoma"/>
          <w:b w:val="0"/>
          <w:bCs w:val="0"/>
          <w:sz w:val="20"/>
          <w:szCs w:val="20"/>
          <w:lang w:val="en-US"/>
        </w:rPr>
        <w:t>throught</w:t>
      </w:r>
      <w:proofErr w:type="spellEnd"/>
      <w:r w:rsidRPr="6FE27AC4" w:rsidR="2A55671E">
        <w:rPr>
          <w:rFonts w:cs="Tahoma"/>
          <w:b w:val="0"/>
          <w:bCs w:val="0"/>
          <w:sz w:val="20"/>
          <w:szCs w:val="20"/>
          <w:lang w:val="en-US"/>
        </w:rPr>
        <w:t xml:space="preserve"> the process:</w:t>
      </w:r>
    </w:p>
    <w:p w:rsidR="2A55671E" w:rsidP="6FE27AC4" w:rsidRDefault="2A55671E" w14:paraId="038D9A93" w14:textId="081C02B2">
      <w:pPr>
        <w:pStyle w:val="BodyText"/>
        <w:ind w:left="0"/>
        <w:rPr>
          <w:rFonts w:cs="Tahoma"/>
          <w:b w:val="0"/>
          <w:bCs w:val="0"/>
          <w:sz w:val="20"/>
          <w:szCs w:val="20"/>
          <w:lang w:val="en-US"/>
        </w:rPr>
      </w:pPr>
      <w:r w:rsidRPr="6FE27AC4" w:rsidR="2A55671E">
        <w:rPr>
          <w:rFonts w:cs="Tahoma"/>
          <w:b w:val="0"/>
          <w:bCs w:val="0"/>
          <w:sz w:val="20"/>
          <w:szCs w:val="20"/>
          <w:lang w:val="en-US"/>
        </w:rPr>
        <w:t>Step 1: Quality = Candidate Screening</w:t>
      </w:r>
    </w:p>
    <w:p w:rsidR="6FE27AC4" w:rsidP="6FE27AC4" w:rsidRDefault="6FE27AC4" w14:paraId="674C35C9" w14:textId="7AB4C189">
      <w:pPr>
        <w:pStyle w:val="BodyText"/>
        <w:ind w:left="0"/>
        <w:rPr>
          <w:rFonts w:cs="Tahoma"/>
          <w:b w:val="0"/>
          <w:bCs w:val="0"/>
          <w:sz w:val="20"/>
          <w:szCs w:val="20"/>
          <w:lang w:val="en-US"/>
        </w:rPr>
      </w:pPr>
      <w:r w:rsidRPr="6FE27AC4" w:rsidR="2A55671E">
        <w:rPr>
          <w:rFonts w:cs="Tahoma"/>
          <w:b w:val="0"/>
          <w:bCs w:val="0"/>
          <w:sz w:val="20"/>
          <w:szCs w:val="20"/>
          <w:lang w:val="en-US"/>
        </w:rPr>
        <w:t>Step 2: Develop = Candidate Interview</w:t>
      </w:r>
    </w:p>
    <w:p w:rsidR="6FE27AC4" w:rsidP="6FE27AC4" w:rsidRDefault="6FE27AC4" w14:paraId="1366B3B7" w14:textId="1DD4DF20">
      <w:pPr>
        <w:pStyle w:val="BodyText"/>
        <w:ind w:left="0"/>
        <w:rPr>
          <w:rFonts w:cs="Tahoma"/>
          <w:b w:val="0"/>
          <w:bCs w:val="0"/>
          <w:sz w:val="20"/>
          <w:szCs w:val="20"/>
          <w:lang w:val="en-US"/>
        </w:rPr>
      </w:pPr>
      <w:r w:rsidRPr="6FE27AC4" w:rsidR="2A55671E">
        <w:rPr>
          <w:rFonts w:cs="Tahoma"/>
          <w:b w:val="0"/>
          <w:bCs w:val="0"/>
          <w:sz w:val="20"/>
          <w:szCs w:val="20"/>
          <w:lang w:val="en-US"/>
        </w:rPr>
        <w:t>Step 3: Propose = Candidate Offer/Rejection</w:t>
      </w:r>
    </w:p>
    <w:p w:rsidR="6FE27AC4" w:rsidP="6FE27AC4" w:rsidRDefault="6FE27AC4" w14:paraId="44F5E76E" w14:textId="11A32D65">
      <w:pPr>
        <w:pStyle w:val="BodyText"/>
        <w:ind w:left="0"/>
        <w:rPr>
          <w:rFonts w:cs="Tahoma"/>
          <w:b w:val="0"/>
          <w:bCs w:val="0"/>
          <w:sz w:val="20"/>
          <w:szCs w:val="20"/>
          <w:lang w:val="en-US"/>
        </w:rPr>
      </w:pPr>
      <w:r w:rsidRPr="6FE27AC4" w:rsidR="2A55671E">
        <w:rPr>
          <w:rFonts w:cs="Tahoma"/>
          <w:b w:val="0"/>
          <w:bCs w:val="0"/>
          <w:sz w:val="20"/>
          <w:szCs w:val="20"/>
          <w:lang w:val="en-US"/>
        </w:rPr>
        <w:t>Step 4: Close</w:t>
      </w:r>
    </w:p>
    <w:p w:rsidR="2871E677" w:rsidP="6FE27AC4" w:rsidRDefault="2871E677" w14:paraId="6EFFD584" w14:textId="3306A8C8">
      <w:pPr>
        <w:pStyle w:val="BodyText"/>
        <w:ind w:left="0"/>
      </w:pPr>
      <w:r w:rsidR="2871E677">
        <w:drawing>
          <wp:inline wp14:editId="1EEA720F" wp14:anchorId="3C5ACBEC">
            <wp:extent cx="4572000" cy="1781175"/>
            <wp:effectExtent l="0" t="0" r="0" b="0"/>
            <wp:docPr id="418729613" name="" title=""/>
            <wp:cNvGraphicFramePr>
              <a:graphicFrameLocks noChangeAspect="1"/>
            </wp:cNvGraphicFramePr>
            <a:graphic>
              <a:graphicData uri="http://schemas.openxmlformats.org/drawingml/2006/picture">
                <pic:pic>
                  <pic:nvPicPr>
                    <pic:cNvPr id="0" name=""/>
                    <pic:cNvPicPr/>
                  </pic:nvPicPr>
                  <pic:blipFill>
                    <a:blip r:embed="Redac0f8ea09e4b92">
                      <a:extLst>
                        <a:ext xmlns:a="http://schemas.openxmlformats.org/drawingml/2006/main" uri="{28A0092B-C50C-407E-A947-70E740481C1C}">
                          <a14:useLocalDpi val="0"/>
                        </a:ext>
                      </a:extLst>
                    </a:blip>
                    <a:stretch>
                      <a:fillRect/>
                    </a:stretch>
                  </pic:blipFill>
                  <pic:spPr>
                    <a:xfrm>
                      <a:off x="0" y="0"/>
                      <a:ext cx="4572000" cy="1781175"/>
                    </a:xfrm>
                    <a:prstGeom prst="rect">
                      <a:avLst/>
                    </a:prstGeom>
                  </pic:spPr>
                </pic:pic>
              </a:graphicData>
            </a:graphic>
          </wp:inline>
        </w:drawing>
      </w:r>
    </w:p>
    <w:p w:rsidRPr="001A6697" w:rsidR="0080180E" w:rsidP="1E6CA422" w:rsidRDefault="0E761FB4" w14:paraId="069D5C75" w14:textId="723E50AB">
      <w:pPr>
        <w:pStyle w:val="Heading2"/>
        <w:numPr>
          <w:ilvl w:val="1"/>
          <w:numId w:val="0"/>
        </w:numPr>
        <w:rPr>
          <w:rFonts w:cs="Tahoma"/>
          <w:sz w:val="20"/>
          <w:lang w:val="en-US"/>
        </w:rPr>
      </w:pPr>
      <w:bookmarkStart w:name="_Toc80113647" w:id="38"/>
      <w:r w:rsidRPr="001A6697">
        <w:rPr>
          <w:rFonts w:cs="Tahoma"/>
          <w:sz w:val="20"/>
          <w:lang w:val="en-US"/>
        </w:rPr>
        <w:t>5.1.</w:t>
      </w:r>
      <w:r w:rsidRPr="001A6697" w:rsidR="4181F6EA">
        <w:rPr>
          <w:rFonts w:cs="Tahoma"/>
          <w:sz w:val="20"/>
          <w:lang w:val="en-US"/>
        </w:rPr>
        <w:t>2</w:t>
      </w:r>
      <w:r w:rsidRPr="001A6697">
        <w:rPr>
          <w:rFonts w:cs="Tahoma"/>
          <w:sz w:val="20"/>
          <w:lang w:val="en-US"/>
        </w:rPr>
        <w:t xml:space="preserve"> </w:t>
      </w:r>
      <w:r w:rsidRPr="001A6697" w:rsidR="0080180E">
        <w:rPr>
          <w:rFonts w:cs="Tahoma"/>
          <w:sz w:val="20"/>
          <w:lang w:val="en-US"/>
        </w:rPr>
        <w:t>Dashboards</w:t>
      </w:r>
      <w:bookmarkEnd w:id="38"/>
    </w:p>
    <w:p w:rsidRPr="001A6697" w:rsidR="002A3635" w:rsidP="002A3635" w:rsidRDefault="002A3635" w14:paraId="24DFAF31" w14:textId="4E46D9A2">
      <w:pPr>
        <w:pStyle w:val="BodyText"/>
        <w:ind w:left="0"/>
        <w:rPr>
          <w:rFonts w:cs="Tahoma"/>
          <w:sz w:val="20"/>
          <w:lang w:val="en-US"/>
        </w:rPr>
      </w:pPr>
      <w:r w:rsidRPr="001A6697">
        <w:rPr>
          <w:rFonts w:cs="Tahoma"/>
          <w:sz w:val="20"/>
          <w:lang w:val="en-US"/>
        </w:rPr>
        <w:t>The dashboards</w:t>
      </w:r>
      <w:r w:rsidRPr="001A6697" w:rsidR="00577F01">
        <w:rPr>
          <w:rFonts w:cs="Tahoma"/>
          <w:sz w:val="20"/>
          <w:lang w:val="en-US"/>
        </w:rPr>
        <w:t xml:space="preserve"> allow a visualization of the data in SAS Recruitment, this is a very important step in this process. Being able to visualize the data about the company will in turn allow for better decision making based off past actions allowing the company </w:t>
      </w:r>
      <w:r w:rsidRPr="001A6697" w:rsidR="00A728D9">
        <w:rPr>
          <w:rFonts w:cs="Tahoma"/>
          <w:sz w:val="20"/>
          <w:lang w:val="en-US"/>
        </w:rPr>
        <w:t>to improve</w:t>
      </w:r>
      <w:r w:rsidRPr="001A6697" w:rsidR="00577F01">
        <w:rPr>
          <w:rFonts w:cs="Tahoma"/>
          <w:sz w:val="20"/>
          <w:lang w:val="en-US"/>
        </w:rPr>
        <w:t xml:space="preserve"> continuously </w:t>
      </w:r>
      <w:r w:rsidRPr="001A6697" w:rsidR="00153524">
        <w:rPr>
          <w:rFonts w:cs="Tahoma"/>
          <w:sz w:val="20"/>
          <w:lang w:val="en-US"/>
        </w:rPr>
        <w:t xml:space="preserve">by iterating for the next period ahead. </w:t>
      </w:r>
    </w:p>
    <w:p w:rsidRPr="001A6697" w:rsidR="00153524" w:rsidP="002A3635" w:rsidRDefault="00153524" w14:paraId="0B8032D5" w14:textId="5DF49B7A">
      <w:pPr>
        <w:pStyle w:val="BodyText"/>
        <w:ind w:left="0"/>
        <w:rPr>
          <w:rFonts w:cs="Tahoma"/>
          <w:sz w:val="20"/>
          <w:lang w:val="en-US"/>
        </w:rPr>
      </w:pPr>
      <w:r w:rsidRPr="001A6697">
        <w:rPr>
          <w:rFonts w:cs="Tahoma"/>
          <w:sz w:val="20"/>
          <w:lang w:val="en-US"/>
        </w:rPr>
        <w:t xml:space="preserve">Tableau is a visualization software that is used for our dashboards. </w:t>
      </w:r>
      <w:r w:rsidRPr="001A6697" w:rsidR="00F3508F">
        <w:rPr>
          <w:rFonts w:cs="Tahoma"/>
          <w:sz w:val="20"/>
          <w:lang w:val="en-US"/>
        </w:rPr>
        <w:t xml:space="preserve">Power Bi is an alternative however based on personal decision we choose Tableau, also it works on Mac </w:t>
      </w:r>
      <w:r w:rsidRPr="001A6697" w:rsidR="006B3DFC">
        <w:rPr>
          <w:rFonts w:cs="Tahoma"/>
          <w:sz w:val="20"/>
          <w:lang w:val="en-US"/>
        </w:rPr>
        <w:t>O</w:t>
      </w:r>
      <w:r w:rsidRPr="001A6697" w:rsidR="00F3508F">
        <w:rPr>
          <w:rFonts w:cs="Tahoma"/>
          <w:sz w:val="20"/>
          <w:lang w:val="en-US"/>
        </w:rPr>
        <w:t xml:space="preserve">perating </w:t>
      </w:r>
      <w:r w:rsidRPr="001A6697" w:rsidR="006B3DFC">
        <w:rPr>
          <w:rFonts w:cs="Tahoma"/>
          <w:sz w:val="20"/>
          <w:lang w:val="en-US"/>
        </w:rPr>
        <w:t>S</w:t>
      </w:r>
      <w:r w:rsidRPr="001A6697" w:rsidR="00F3508F">
        <w:rPr>
          <w:rFonts w:cs="Tahoma"/>
          <w:sz w:val="20"/>
          <w:lang w:val="en-US"/>
        </w:rPr>
        <w:t xml:space="preserve">ystem which is a bonus. We want to be inclusive for all </w:t>
      </w:r>
      <w:r w:rsidRPr="001A6697" w:rsidR="004F54BF">
        <w:rPr>
          <w:rFonts w:cs="Tahoma"/>
          <w:sz w:val="20"/>
          <w:lang w:val="en-US"/>
        </w:rPr>
        <w:t>systems</w:t>
      </w:r>
      <w:r w:rsidRPr="001A6697" w:rsidR="00F3508F">
        <w:rPr>
          <w:rFonts w:cs="Tahoma"/>
          <w:sz w:val="20"/>
          <w:lang w:val="en-US"/>
        </w:rPr>
        <w:t xml:space="preserve"> if possible. </w:t>
      </w:r>
    </w:p>
    <w:p w:rsidRPr="001A6697" w:rsidR="00A728D9" w:rsidP="002A3635" w:rsidRDefault="00A728D9" w14:paraId="26C32742" w14:textId="02F4062F">
      <w:pPr>
        <w:pStyle w:val="BodyText"/>
        <w:ind w:left="0"/>
        <w:rPr>
          <w:rFonts w:cs="Tahoma"/>
          <w:sz w:val="20"/>
          <w:lang w:val="en-US"/>
        </w:rPr>
      </w:pPr>
      <w:r w:rsidRPr="001A6697">
        <w:rPr>
          <w:rFonts w:cs="Tahoma"/>
          <w:sz w:val="20"/>
          <w:lang w:val="en-US"/>
        </w:rPr>
        <w:t xml:space="preserve">The main dashboards included are Strategic, Operational and Tactical. </w:t>
      </w:r>
    </w:p>
    <w:p w:rsidRPr="001A6697" w:rsidR="00F3508F" w:rsidP="002A3635" w:rsidRDefault="00F3508F" w14:paraId="246C9CB7" w14:textId="77777777">
      <w:pPr>
        <w:pStyle w:val="BodyText"/>
        <w:ind w:left="0"/>
        <w:rPr>
          <w:rFonts w:cs="Tahoma"/>
          <w:sz w:val="20"/>
          <w:lang w:val="en-US"/>
        </w:rPr>
      </w:pPr>
    </w:p>
    <w:p w:rsidRPr="001A6697" w:rsidR="0080180E" w:rsidP="1E6CA422" w:rsidRDefault="78D9EB5D" w14:paraId="3BC80156" w14:textId="00AA911F">
      <w:pPr>
        <w:pStyle w:val="Heading2"/>
        <w:numPr>
          <w:ilvl w:val="1"/>
          <w:numId w:val="0"/>
        </w:numPr>
        <w:rPr>
          <w:rFonts w:cs="Tahoma"/>
          <w:sz w:val="20"/>
          <w:lang w:val="en-US"/>
        </w:rPr>
      </w:pPr>
      <w:bookmarkStart w:name="_Toc80113648" w:id="39"/>
      <w:r w:rsidRPr="001A6697">
        <w:rPr>
          <w:rFonts w:cs="Tahoma"/>
          <w:sz w:val="20"/>
          <w:lang w:val="en-US"/>
        </w:rPr>
        <w:t>5.1.</w:t>
      </w:r>
      <w:r w:rsidRPr="001A6697" w:rsidR="6D15F1ED">
        <w:rPr>
          <w:rFonts w:cs="Tahoma"/>
          <w:sz w:val="20"/>
          <w:lang w:val="en-US"/>
        </w:rPr>
        <w:t>3</w:t>
      </w:r>
      <w:r w:rsidRPr="001A6697" w:rsidR="00426DB7">
        <w:rPr>
          <w:rFonts w:cs="Tahoma"/>
          <w:sz w:val="20"/>
          <w:lang w:val="en-US"/>
        </w:rPr>
        <w:t xml:space="preserve"> </w:t>
      </w:r>
      <w:r w:rsidRPr="001A6697" w:rsidR="004F54BF">
        <w:rPr>
          <w:rFonts w:cs="Tahoma"/>
          <w:sz w:val="20"/>
          <w:lang w:val="en-US"/>
        </w:rPr>
        <w:t>Strategic Dashboard</w:t>
      </w:r>
      <w:bookmarkEnd w:id="39"/>
    </w:p>
    <w:p w:rsidRPr="001A6697" w:rsidR="005D6F76" w:rsidP="00BA0CA4" w:rsidRDefault="00BA0CA4" w14:paraId="515CE2B9" w14:textId="41AAD976">
      <w:pPr>
        <w:pStyle w:val="BodyText"/>
        <w:ind w:left="0"/>
        <w:rPr>
          <w:rFonts w:cs="Tahoma"/>
          <w:sz w:val="20"/>
          <w:lang w:val="en-US"/>
        </w:rPr>
      </w:pPr>
      <w:r w:rsidRPr="001A6697">
        <w:rPr>
          <w:rFonts w:cs="Tahoma"/>
          <w:sz w:val="20"/>
          <w:lang w:val="en-US"/>
        </w:rPr>
        <w:t xml:space="preserve">A strategic dashboard is great for a view </w:t>
      </w:r>
      <w:r w:rsidRPr="001A6697" w:rsidR="002F74D8">
        <w:rPr>
          <w:rFonts w:cs="Tahoma"/>
          <w:sz w:val="20"/>
          <w:lang w:val="en-US"/>
        </w:rPr>
        <w:t xml:space="preserve">of long-term strategy within the company. It helps to keep the goals on track </w:t>
      </w:r>
      <w:r w:rsidRPr="001A6697" w:rsidR="00F8254A">
        <w:rPr>
          <w:rFonts w:cs="Tahoma"/>
          <w:sz w:val="20"/>
          <w:lang w:val="en-US"/>
        </w:rPr>
        <w:t xml:space="preserve">and </w:t>
      </w:r>
      <w:r w:rsidRPr="001A6697" w:rsidR="002F74D8">
        <w:rPr>
          <w:rFonts w:cs="Tahoma"/>
          <w:sz w:val="20"/>
          <w:lang w:val="en-US"/>
        </w:rPr>
        <w:t>align</w:t>
      </w:r>
      <w:r w:rsidRPr="001A6697" w:rsidR="00F8254A">
        <w:rPr>
          <w:rFonts w:cs="Tahoma"/>
          <w:sz w:val="20"/>
          <w:lang w:val="en-US"/>
        </w:rPr>
        <w:t>ed</w:t>
      </w:r>
      <w:r w:rsidRPr="001A6697" w:rsidR="00D328D1">
        <w:rPr>
          <w:rFonts w:cs="Tahoma"/>
          <w:sz w:val="20"/>
          <w:lang w:val="en-US"/>
        </w:rPr>
        <w:t xml:space="preserve"> </w:t>
      </w:r>
      <w:r w:rsidRPr="001A6697" w:rsidR="00F8254A">
        <w:rPr>
          <w:rFonts w:cs="Tahoma"/>
          <w:sz w:val="20"/>
          <w:lang w:val="en-US"/>
        </w:rPr>
        <w:t xml:space="preserve">that </w:t>
      </w:r>
      <w:r w:rsidRPr="001A6697" w:rsidR="00D328D1">
        <w:rPr>
          <w:rFonts w:cs="Tahoma"/>
          <w:sz w:val="20"/>
          <w:lang w:val="en-US"/>
        </w:rPr>
        <w:t xml:space="preserve">you have set and or if you must pivot to keep </w:t>
      </w:r>
      <w:r w:rsidRPr="001A6697" w:rsidR="00F8254A">
        <w:rPr>
          <w:rFonts w:cs="Tahoma"/>
          <w:sz w:val="20"/>
          <w:lang w:val="en-US"/>
        </w:rPr>
        <w:t>aligned</w:t>
      </w:r>
      <w:r w:rsidRPr="001A6697" w:rsidR="00922323">
        <w:rPr>
          <w:rFonts w:cs="Tahoma"/>
          <w:sz w:val="20"/>
          <w:lang w:val="en-US"/>
        </w:rPr>
        <w:t>.</w:t>
      </w:r>
    </w:p>
    <w:p w:rsidRPr="001A6697" w:rsidR="005E117A" w:rsidP="00BA0CA4" w:rsidRDefault="005E117A" w14:paraId="00427350" w14:textId="43D1D071">
      <w:pPr>
        <w:pStyle w:val="BodyText"/>
        <w:ind w:left="0"/>
        <w:rPr>
          <w:rFonts w:cs="Tahoma"/>
          <w:sz w:val="20"/>
          <w:lang w:val="en-US"/>
        </w:rPr>
      </w:pPr>
      <w:r w:rsidRPr="001A6697">
        <w:rPr>
          <w:rFonts w:cs="Tahoma"/>
          <w:sz w:val="20"/>
          <w:lang w:val="en-US"/>
        </w:rPr>
        <w:t>The dashboard has nice functionality</w:t>
      </w:r>
      <w:r w:rsidRPr="001A6697" w:rsidR="00B76C92">
        <w:rPr>
          <w:rFonts w:cs="Tahoma"/>
          <w:sz w:val="20"/>
          <w:lang w:val="en-US"/>
        </w:rPr>
        <w:t xml:space="preserve"> that includes download as PDF, the branding of the company and some filters to interact with the data. </w:t>
      </w:r>
    </w:p>
    <w:p w:rsidRPr="001A6697" w:rsidR="004F54BF" w:rsidP="004F54BF" w:rsidRDefault="004F54BF" w14:paraId="22711883" w14:textId="7407535E">
      <w:pPr>
        <w:pStyle w:val="BodyText"/>
        <w:ind w:left="0"/>
        <w:rPr>
          <w:rFonts w:cs="Tahoma"/>
          <w:sz w:val="20"/>
          <w:lang w:val="en-US"/>
        </w:rPr>
      </w:pPr>
      <w:r w:rsidRPr="001A6697">
        <w:rPr>
          <w:rFonts w:cs="Tahoma"/>
          <w:sz w:val="20"/>
          <w:lang w:val="en-US"/>
        </w:rPr>
        <w:t xml:space="preserve">This dashboard shows the main </w:t>
      </w:r>
      <w:r w:rsidRPr="001A6697" w:rsidR="00805427">
        <w:rPr>
          <w:rFonts w:cs="Tahoma"/>
          <w:sz w:val="20"/>
          <w:lang w:val="en-US"/>
        </w:rPr>
        <w:t xml:space="preserve">success factors in SAS Recruitment those </w:t>
      </w:r>
      <w:r w:rsidRPr="001A6697" w:rsidR="00A5295F">
        <w:rPr>
          <w:rFonts w:cs="Tahoma"/>
          <w:sz w:val="20"/>
          <w:lang w:val="en-US"/>
        </w:rPr>
        <w:t>are</w:t>
      </w:r>
      <w:r w:rsidRPr="001A6697" w:rsidR="00805427">
        <w:rPr>
          <w:rFonts w:cs="Tahoma"/>
          <w:sz w:val="20"/>
          <w:lang w:val="en-US"/>
        </w:rPr>
        <w:t xml:space="preserve"> number of candidates</w:t>
      </w:r>
      <w:r w:rsidRPr="001A6697" w:rsidR="00F369F0">
        <w:rPr>
          <w:rFonts w:cs="Tahoma"/>
          <w:sz w:val="20"/>
          <w:lang w:val="en-US"/>
        </w:rPr>
        <w:t xml:space="preserve"> and </w:t>
      </w:r>
      <w:r w:rsidRPr="001A6697" w:rsidR="00805427">
        <w:rPr>
          <w:rFonts w:cs="Tahoma"/>
          <w:sz w:val="20"/>
          <w:lang w:val="en-US"/>
        </w:rPr>
        <w:t>number of jobs</w:t>
      </w:r>
      <w:r w:rsidRPr="001A6697" w:rsidR="008D74A8">
        <w:rPr>
          <w:rFonts w:cs="Tahoma"/>
          <w:sz w:val="20"/>
          <w:lang w:val="en-US"/>
        </w:rPr>
        <w:t xml:space="preserve"> and the locations</w:t>
      </w:r>
      <w:r w:rsidRPr="001A6697" w:rsidR="00F369F0">
        <w:rPr>
          <w:rFonts w:cs="Tahoma"/>
          <w:sz w:val="20"/>
          <w:lang w:val="en-US"/>
        </w:rPr>
        <w:t xml:space="preserve">. This allows you to see </w:t>
      </w:r>
      <w:r w:rsidRPr="001A6697" w:rsidR="008D74A8">
        <w:rPr>
          <w:rFonts w:cs="Tahoma"/>
          <w:sz w:val="20"/>
          <w:lang w:val="en-US"/>
        </w:rPr>
        <w:t xml:space="preserve">at a </w:t>
      </w:r>
      <w:r w:rsidRPr="001A6697" w:rsidR="006C0B8D">
        <w:rPr>
          <w:rFonts w:cs="Tahoma"/>
          <w:sz w:val="20"/>
          <w:lang w:val="en-US"/>
        </w:rPr>
        <w:t>glance</w:t>
      </w:r>
      <w:r w:rsidRPr="001A6697" w:rsidR="008D74A8">
        <w:rPr>
          <w:rFonts w:cs="Tahoma"/>
          <w:sz w:val="20"/>
          <w:lang w:val="en-US"/>
        </w:rPr>
        <w:t xml:space="preserve"> the main factors needed to </w:t>
      </w:r>
      <w:r w:rsidRPr="001A6697" w:rsidR="006C0B8D">
        <w:rPr>
          <w:rFonts w:cs="Tahoma"/>
          <w:sz w:val="20"/>
          <w:lang w:val="en-US"/>
        </w:rPr>
        <w:t xml:space="preserve">make strategic decisions. </w:t>
      </w:r>
      <w:r w:rsidRPr="001A6697" w:rsidR="00D45487">
        <w:rPr>
          <w:rFonts w:cs="Tahoma"/>
          <w:sz w:val="20"/>
          <w:lang w:val="en-US"/>
        </w:rPr>
        <w:t>An e</w:t>
      </w:r>
      <w:r w:rsidRPr="001A6697" w:rsidR="006C0B8D">
        <w:rPr>
          <w:rFonts w:cs="Tahoma"/>
          <w:sz w:val="20"/>
          <w:lang w:val="en-US"/>
        </w:rPr>
        <w:t>xample of seeing that</w:t>
      </w:r>
      <w:r w:rsidRPr="001A6697" w:rsidR="008D74A8">
        <w:rPr>
          <w:rFonts w:cs="Tahoma"/>
          <w:sz w:val="20"/>
          <w:lang w:val="en-US"/>
        </w:rPr>
        <w:t xml:space="preserve"> more clients are needed in the </w:t>
      </w:r>
      <w:r w:rsidRPr="001A6697" w:rsidR="006C0B8D">
        <w:rPr>
          <w:rFonts w:cs="Tahoma"/>
          <w:sz w:val="20"/>
          <w:lang w:val="en-US"/>
        </w:rPr>
        <w:t xml:space="preserve">Advertising category because there are many candidates looking for jobs in that area, however we only have a few </w:t>
      </w:r>
      <w:r w:rsidRPr="001A6697" w:rsidR="00A5295F">
        <w:rPr>
          <w:rFonts w:cs="Tahoma"/>
          <w:sz w:val="20"/>
          <w:lang w:val="en-US"/>
        </w:rPr>
        <w:t>jobs</w:t>
      </w:r>
      <w:r w:rsidRPr="001A6697" w:rsidR="006C0B8D">
        <w:rPr>
          <w:rFonts w:cs="Tahoma"/>
          <w:sz w:val="20"/>
          <w:lang w:val="en-US"/>
        </w:rPr>
        <w:t xml:space="preserve"> available. We would check to see if our goals align and if they </w:t>
      </w:r>
      <w:r w:rsidRPr="001A6697" w:rsidR="00A5295F">
        <w:rPr>
          <w:rFonts w:cs="Tahoma"/>
          <w:sz w:val="20"/>
          <w:lang w:val="en-US"/>
        </w:rPr>
        <w:t>do,</w:t>
      </w:r>
      <w:r w:rsidRPr="001A6697" w:rsidR="006C0B8D">
        <w:rPr>
          <w:rFonts w:cs="Tahoma"/>
          <w:sz w:val="20"/>
          <w:lang w:val="en-US"/>
        </w:rPr>
        <w:t xml:space="preserve"> </w:t>
      </w:r>
      <w:r w:rsidRPr="001A6697" w:rsidR="008446B4">
        <w:rPr>
          <w:rFonts w:cs="Tahoma"/>
          <w:sz w:val="20"/>
          <w:lang w:val="en-US"/>
        </w:rPr>
        <w:t xml:space="preserve">we can note it for future areas for marketing spend to be allocated. If </w:t>
      </w:r>
      <w:r w:rsidRPr="001A6697" w:rsidR="00A5295F">
        <w:rPr>
          <w:rFonts w:cs="Tahoma"/>
          <w:sz w:val="20"/>
          <w:lang w:val="en-US"/>
        </w:rPr>
        <w:t xml:space="preserve">we notice a goal was set out to place X candidates in that </w:t>
      </w:r>
      <w:r w:rsidRPr="001A6697" w:rsidR="0036449B">
        <w:rPr>
          <w:rFonts w:cs="Tahoma"/>
          <w:sz w:val="20"/>
          <w:lang w:val="en-US"/>
        </w:rPr>
        <w:t>area,</w:t>
      </w:r>
      <w:r w:rsidRPr="001A6697" w:rsidR="00A5295F">
        <w:rPr>
          <w:rFonts w:cs="Tahoma"/>
          <w:sz w:val="20"/>
          <w:lang w:val="en-US"/>
        </w:rPr>
        <w:t xml:space="preserve"> we need to really find out why </w:t>
      </w:r>
      <w:r w:rsidRPr="001A6697" w:rsidR="0036449B">
        <w:rPr>
          <w:rFonts w:cs="Tahoma"/>
          <w:sz w:val="20"/>
          <w:lang w:val="en-US"/>
        </w:rPr>
        <w:t>it is</w:t>
      </w:r>
      <w:r w:rsidRPr="001A6697" w:rsidR="00A5295F">
        <w:rPr>
          <w:rFonts w:cs="Tahoma"/>
          <w:sz w:val="20"/>
          <w:lang w:val="en-US"/>
        </w:rPr>
        <w:t xml:space="preserve"> falling short and this dashboard helps us decide that. </w:t>
      </w:r>
    </w:p>
    <w:p w:rsidRPr="001A6697" w:rsidR="005D6F76" w:rsidP="004F54BF" w:rsidRDefault="0036449B" w14:paraId="1696FB5C" w14:textId="56CD3310">
      <w:pPr>
        <w:pStyle w:val="BodyText"/>
        <w:ind w:left="0"/>
        <w:rPr>
          <w:rFonts w:cs="Tahoma"/>
          <w:sz w:val="20"/>
          <w:lang w:val="en-US"/>
        </w:rPr>
      </w:pPr>
      <w:r w:rsidRPr="001A6697">
        <w:rPr>
          <w:rFonts w:cs="Tahoma"/>
          <w:sz w:val="20"/>
          <w:lang w:val="en-US"/>
        </w:rPr>
        <w:t xml:space="preserve">Similarly, we can see how many locations job are in and the candidates we have in those areas also. </w:t>
      </w:r>
    </w:p>
    <w:p w:rsidRPr="001A6697" w:rsidR="0001562A" w:rsidP="004F54BF" w:rsidRDefault="0001562A" w14:paraId="69E133EA" w14:textId="77777777">
      <w:pPr>
        <w:pStyle w:val="BodyText"/>
        <w:ind w:left="0"/>
        <w:rPr>
          <w:rFonts w:cs="Tahoma"/>
          <w:sz w:val="20"/>
          <w:lang w:val="en-US"/>
        </w:rPr>
      </w:pPr>
    </w:p>
    <w:p w:rsidR="6FE27AC4" w:rsidP="6FE27AC4" w:rsidRDefault="6FE27AC4" w14:paraId="11349FA4" w14:textId="54BD243B">
      <w:pPr>
        <w:pStyle w:val="BodyText"/>
        <w:ind w:left="0"/>
      </w:pPr>
    </w:p>
    <w:p w:rsidRPr="001A6697" w:rsidR="00916AD0" w:rsidP="00916AD0" w:rsidRDefault="001A06D6" w14:paraId="208A7291" w14:textId="1FDA5BD5">
      <w:pPr>
        <w:pStyle w:val="BodyText"/>
        <w:ind w:left="0"/>
        <w:rPr>
          <w:rFonts w:cs="Tahoma"/>
          <w:sz w:val="20"/>
          <w:lang w:val="en-US"/>
        </w:rPr>
      </w:pPr>
      <w:r w:rsidR="4F42B2D7">
        <w:drawing>
          <wp:inline wp14:editId="5EB85047" wp14:anchorId="1701BFC4">
            <wp:extent cx="6029960" cy="4824096"/>
            <wp:effectExtent l="0" t="0" r="2540" b="1905"/>
            <wp:docPr id="8" name="Picture 8" descr="Chart, bubble chart, treemap chart&#10;&#10;Description automatically generated" title=""/>
            <wp:cNvGraphicFramePr>
              <a:graphicFrameLocks noChangeAspect="1"/>
            </wp:cNvGraphicFramePr>
            <a:graphic>
              <a:graphicData uri="http://schemas.openxmlformats.org/drawingml/2006/picture">
                <pic:pic>
                  <pic:nvPicPr>
                    <pic:cNvPr id="0" name="Picture 8"/>
                    <pic:cNvPicPr/>
                  </pic:nvPicPr>
                  <pic:blipFill>
                    <a:blip r:embed="R9d19c17b5b7244d3">
                      <a:extLst>
                        <a:ext xmlns:a="http://schemas.openxmlformats.org/drawingml/2006/main" uri="{28A0092B-C50C-407E-A947-70E740481C1C}">
                          <a14:useLocalDpi val="0"/>
                        </a:ext>
                      </a:extLst>
                    </a:blip>
                    <a:stretch>
                      <a:fillRect/>
                    </a:stretch>
                  </pic:blipFill>
                  <pic:spPr>
                    <a:xfrm rot="0" flipH="0" flipV="0">
                      <a:off x="0" y="0"/>
                      <a:ext cx="6029960" cy="4824096"/>
                    </a:xfrm>
                    <a:prstGeom prst="rect">
                      <a:avLst/>
                    </a:prstGeom>
                  </pic:spPr>
                </pic:pic>
              </a:graphicData>
            </a:graphic>
          </wp:inline>
        </w:drawing>
      </w:r>
    </w:p>
    <w:p w:rsidR="2D12CD19" w:rsidP="6FE27AC4" w:rsidRDefault="2D12CD19" w14:paraId="0E4EF26F" w14:textId="210E52E3">
      <w:pPr>
        <w:pStyle w:val="Heading1"/>
        <w:numPr>
          <w:numId w:val="0"/>
        </w:numPr>
        <w:ind w:left="0"/>
        <w:jc w:val="left"/>
        <w:rPr>
          <w:rFonts w:cs="Tahoma"/>
          <w:sz w:val="20"/>
          <w:szCs w:val="20"/>
          <w:lang w:val="en-GB"/>
        </w:rPr>
      </w:pPr>
      <w:r w:rsidRPr="6FE27AC4" w:rsidR="2D12CD19">
        <w:rPr>
          <w:rFonts w:cs="Tahoma"/>
          <w:sz w:val="20"/>
          <w:szCs w:val="20"/>
          <w:lang w:val="en-GB"/>
        </w:rPr>
        <w:t>5.1.4 Operational</w:t>
      </w:r>
      <w:r w:rsidRPr="6FE27AC4" w:rsidR="2874B617">
        <w:rPr>
          <w:rFonts w:cs="Tahoma"/>
          <w:sz w:val="20"/>
          <w:szCs w:val="20"/>
          <w:lang w:val="en-GB"/>
        </w:rPr>
        <w:t xml:space="preserve"> Dashboards</w:t>
      </w:r>
    </w:p>
    <w:p w:rsidR="2874B617" w:rsidP="6FE27AC4" w:rsidRDefault="2874B617" w14:paraId="6E7B4AD0" w14:textId="15C531D8">
      <w:pPr>
        <w:pStyle w:val="BodyText"/>
        <w:ind w:left="0"/>
        <w:jc w:val="both"/>
        <w:rPr>
          <w:rFonts w:cs="Tahoma"/>
          <w:sz w:val="20"/>
          <w:szCs w:val="20"/>
          <w:lang w:val="en-US"/>
        </w:rPr>
      </w:pPr>
      <w:r w:rsidRPr="6FE27AC4" w:rsidR="2874B617">
        <w:rPr>
          <w:rFonts w:cs="Tahoma"/>
          <w:sz w:val="20"/>
          <w:szCs w:val="20"/>
          <w:lang w:val="en-US"/>
        </w:rPr>
        <w:t xml:space="preserve">Operational dashboards are </w:t>
      </w:r>
      <w:r w:rsidRPr="6FE27AC4" w:rsidR="2874B617">
        <w:rPr>
          <w:rFonts w:cs="Tahoma"/>
          <w:sz w:val="20"/>
          <w:szCs w:val="20"/>
          <w:lang w:val="en-US"/>
        </w:rPr>
        <w:t xml:space="preserve">designed to provide </w:t>
      </w:r>
      <w:r w:rsidRPr="6FE27AC4" w:rsidR="2874B617">
        <w:rPr>
          <w:rFonts w:cs="Tahoma"/>
          <w:sz w:val="20"/>
          <w:szCs w:val="20"/>
          <w:lang w:val="en-US"/>
        </w:rPr>
        <w:t xml:space="preserve">a quick overview of the </w:t>
      </w:r>
      <w:r w:rsidRPr="6FE27AC4" w:rsidR="3C105253">
        <w:rPr>
          <w:rFonts w:cs="Tahoma"/>
          <w:sz w:val="20"/>
          <w:szCs w:val="20"/>
          <w:lang w:val="en-US"/>
        </w:rPr>
        <w:t>short-term</w:t>
      </w:r>
      <w:r w:rsidRPr="6FE27AC4" w:rsidR="50D4D523">
        <w:rPr>
          <w:rFonts w:cs="Tahoma"/>
          <w:sz w:val="20"/>
          <w:szCs w:val="20"/>
          <w:lang w:val="en-US"/>
        </w:rPr>
        <w:t xml:space="preserve"> </w:t>
      </w:r>
      <w:r w:rsidRPr="6FE27AC4" w:rsidR="2874B617">
        <w:rPr>
          <w:rFonts w:cs="Tahoma"/>
          <w:sz w:val="20"/>
          <w:szCs w:val="20"/>
          <w:lang w:val="en-US"/>
        </w:rPr>
        <w:t>performances</w:t>
      </w:r>
      <w:r w:rsidRPr="6FE27AC4" w:rsidR="2874B617">
        <w:rPr>
          <w:rFonts w:cs="Tahoma"/>
          <w:sz w:val="20"/>
          <w:szCs w:val="20"/>
          <w:lang w:val="en-US"/>
        </w:rPr>
        <w:t xml:space="preserve"> and are </w:t>
      </w:r>
      <w:r w:rsidRPr="6FE27AC4" w:rsidR="2874B617">
        <w:rPr>
          <w:rFonts w:cs="Tahoma"/>
          <w:sz w:val="20"/>
          <w:szCs w:val="20"/>
          <w:lang w:val="en-US"/>
        </w:rPr>
        <w:t>generally administrated by 'junior level of management'. Here are a few examples</w:t>
      </w:r>
      <w:r w:rsidRPr="6FE27AC4" w:rsidR="0EF6BA2A">
        <w:rPr>
          <w:rFonts w:cs="Tahoma"/>
          <w:sz w:val="20"/>
          <w:szCs w:val="20"/>
          <w:lang w:val="en-US"/>
        </w:rPr>
        <w:t xml:space="preserve"> of operational dashboards created for the SAS Recruitment</w:t>
      </w:r>
      <w:r w:rsidRPr="6FE27AC4" w:rsidR="3D5AAB5A">
        <w:rPr>
          <w:rFonts w:cs="Tahoma"/>
          <w:sz w:val="20"/>
          <w:szCs w:val="20"/>
          <w:lang w:val="en-US"/>
        </w:rPr>
        <w:t>.</w:t>
      </w:r>
    </w:p>
    <w:p w:rsidR="3D5AAB5A" w:rsidP="6FE27AC4" w:rsidRDefault="3D5AAB5A" w14:paraId="312167EC" w14:textId="248CE2A2">
      <w:pPr>
        <w:pStyle w:val="BodyText"/>
        <w:ind w:left="0"/>
        <w:jc w:val="both"/>
        <w:rPr>
          <w:rFonts w:cs="Tahoma"/>
          <w:sz w:val="20"/>
          <w:szCs w:val="20"/>
          <w:lang w:val="en-US"/>
        </w:rPr>
      </w:pPr>
      <w:r w:rsidRPr="6FE27AC4" w:rsidR="3D5AAB5A">
        <w:rPr>
          <w:rFonts w:cs="Tahoma"/>
          <w:sz w:val="20"/>
          <w:szCs w:val="20"/>
          <w:lang w:val="en-US"/>
        </w:rPr>
        <w:t xml:space="preserve">The first one </w:t>
      </w:r>
      <w:r w:rsidRPr="6FE27AC4" w:rsidR="3D5AAB5A">
        <w:rPr>
          <w:rFonts w:cs="Tahoma"/>
          <w:sz w:val="20"/>
          <w:szCs w:val="20"/>
          <w:lang w:val="en-US"/>
        </w:rPr>
        <w:t>contains</w:t>
      </w:r>
      <w:r w:rsidRPr="6FE27AC4" w:rsidR="3D5AAB5A">
        <w:rPr>
          <w:rFonts w:cs="Tahoma"/>
          <w:sz w:val="20"/>
          <w:szCs w:val="20"/>
          <w:lang w:val="en-US"/>
        </w:rPr>
        <w:t xml:space="preserve"> the number of opportunities for September 2021, divide by week and by branch.</w:t>
      </w:r>
    </w:p>
    <w:p w:rsidR="77FB2AD8" w:rsidP="6FE27AC4" w:rsidRDefault="77FB2AD8" w14:paraId="7421E5C0" w14:textId="36697FC7">
      <w:pPr>
        <w:pStyle w:val="BodyText"/>
        <w:ind w:left="0"/>
      </w:pPr>
      <w:r w:rsidR="77FB2AD8">
        <w:drawing>
          <wp:inline wp14:editId="43849E4E" wp14:anchorId="6AC1C3C8">
            <wp:extent cx="4572000" cy="2352675"/>
            <wp:effectExtent l="0" t="0" r="0" b="0"/>
            <wp:docPr id="1138882809" name="" title=""/>
            <wp:cNvGraphicFramePr>
              <a:graphicFrameLocks noChangeAspect="1"/>
            </wp:cNvGraphicFramePr>
            <a:graphic>
              <a:graphicData uri="http://schemas.openxmlformats.org/drawingml/2006/picture">
                <pic:pic>
                  <pic:nvPicPr>
                    <pic:cNvPr id="0" name=""/>
                    <pic:cNvPicPr/>
                  </pic:nvPicPr>
                  <pic:blipFill>
                    <a:blip r:embed="R7926707f9ad440f9">
                      <a:extLst>
                        <a:ext xmlns:a="http://schemas.openxmlformats.org/drawingml/2006/main" uri="{28A0092B-C50C-407E-A947-70E740481C1C}">
                          <a14:useLocalDpi val="0"/>
                        </a:ext>
                      </a:extLst>
                    </a:blip>
                    <a:stretch>
                      <a:fillRect/>
                    </a:stretch>
                  </pic:blipFill>
                  <pic:spPr>
                    <a:xfrm>
                      <a:off x="0" y="0"/>
                      <a:ext cx="4572000" cy="2352675"/>
                    </a:xfrm>
                    <a:prstGeom prst="rect">
                      <a:avLst/>
                    </a:prstGeom>
                  </pic:spPr>
                </pic:pic>
              </a:graphicData>
            </a:graphic>
          </wp:inline>
        </w:drawing>
      </w:r>
    </w:p>
    <w:p w:rsidR="6FE27AC4" w:rsidP="6FE27AC4" w:rsidRDefault="6FE27AC4" w14:paraId="69BC2EC0" w14:textId="19D29E0E">
      <w:pPr>
        <w:pStyle w:val="BodyText"/>
        <w:ind w:left="0"/>
      </w:pPr>
    </w:p>
    <w:p w:rsidR="5E8C6AE3" w:rsidP="6FE27AC4" w:rsidRDefault="5E8C6AE3" w14:paraId="2CF6D97F" w14:textId="28A90252">
      <w:pPr>
        <w:pStyle w:val="BodyText"/>
        <w:ind w:left="0"/>
      </w:pPr>
      <w:r w:rsidR="5E8C6AE3">
        <w:rPr/>
        <w:t>The following shows the number of opportunities per week divided by rating.</w:t>
      </w:r>
    </w:p>
    <w:p w:rsidR="77FB2AD8" w:rsidP="6FE27AC4" w:rsidRDefault="77FB2AD8" w14:paraId="7FDB0609" w14:textId="5C0029CE">
      <w:pPr>
        <w:pStyle w:val="BodyText"/>
        <w:ind w:left="0"/>
      </w:pPr>
      <w:r w:rsidR="77FB2AD8">
        <w:drawing>
          <wp:inline wp14:editId="40EB660A" wp14:anchorId="5A414FC1">
            <wp:extent cx="4572000" cy="1762125"/>
            <wp:effectExtent l="0" t="0" r="0" b="0"/>
            <wp:docPr id="1570727083" name="" title=""/>
            <wp:cNvGraphicFramePr>
              <a:graphicFrameLocks noChangeAspect="1"/>
            </wp:cNvGraphicFramePr>
            <a:graphic>
              <a:graphicData uri="http://schemas.openxmlformats.org/drawingml/2006/picture">
                <pic:pic>
                  <pic:nvPicPr>
                    <pic:cNvPr id="0" name=""/>
                    <pic:cNvPicPr/>
                  </pic:nvPicPr>
                  <pic:blipFill>
                    <a:blip r:embed="Rd738f56a5a6a472b">
                      <a:extLst>
                        <a:ext xmlns:a="http://schemas.openxmlformats.org/drawingml/2006/main" uri="{28A0092B-C50C-407E-A947-70E740481C1C}">
                          <a14:useLocalDpi val="0"/>
                        </a:ext>
                      </a:extLst>
                    </a:blip>
                    <a:stretch>
                      <a:fillRect/>
                    </a:stretch>
                  </pic:blipFill>
                  <pic:spPr>
                    <a:xfrm>
                      <a:off x="0" y="0"/>
                      <a:ext cx="4572000" cy="1762125"/>
                    </a:xfrm>
                    <a:prstGeom prst="rect">
                      <a:avLst/>
                    </a:prstGeom>
                  </pic:spPr>
                </pic:pic>
              </a:graphicData>
            </a:graphic>
          </wp:inline>
        </w:drawing>
      </w:r>
    </w:p>
    <w:p w:rsidR="6FE27AC4" w:rsidP="6FE27AC4" w:rsidRDefault="6FE27AC4" w14:paraId="39D9D3C9" w14:textId="0ACD91F5">
      <w:pPr>
        <w:pStyle w:val="BodyText"/>
        <w:ind w:left="0"/>
      </w:pPr>
    </w:p>
    <w:p w:rsidR="5490FE21" w:rsidP="6FE27AC4" w:rsidRDefault="5490FE21" w14:paraId="263DFE3A" w14:textId="6837904E">
      <w:pPr>
        <w:pStyle w:val="BodyText"/>
        <w:ind w:left="0"/>
      </w:pPr>
      <w:r w:rsidR="5490FE21">
        <w:rPr/>
        <w:t xml:space="preserve">The following </w:t>
      </w:r>
      <w:r w:rsidR="5490FE21">
        <w:rPr/>
        <w:t>contains</w:t>
      </w:r>
      <w:r w:rsidR="5490FE21">
        <w:rPr/>
        <w:t xml:space="preserve"> the number of opportunities divided by week, by branch and by employee. In this way, ea</w:t>
      </w:r>
      <w:r w:rsidR="2FCB77A7">
        <w:rPr/>
        <w:t>ch employee knows the estimated closed date and can decide whether to spend his time closing the deals or che</w:t>
      </w:r>
      <w:r w:rsidR="3288DDA2">
        <w:rPr/>
        <w:t xml:space="preserve">cking for new opportunities. For example, in this mocked data, Anselma Ruegg, from the Dublin Branch, already has </w:t>
      </w:r>
      <w:r w:rsidR="3288DDA2">
        <w:rPr/>
        <w:t>a very high</w:t>
      </w:r>
      <w:r w:rsidR="3288DDA2">
        <w:rPr/>
        <w:t xml:space="preserve"> number of opportunities with an estimate close week 39 </w:t>
      </w:r>
      <w:r w:rsidR="41775FDA">
        <w:rPr/>
        <w:t>and</w:t>
      </w:r>
      <w:r w:rsidR="0923A795">
        <w:rPr/>
        <w:t xml:space="preserve"> </w:t>
      </w:r>
      <w:r w:rsidR="0923A795">
        <w:rPr/>
        <w:t>a goo</w:t>
      </w:r>
      <w:r w:rsidR="0923A795">
        <w:rPr/>
        <w:t>d number</w:t>
      </w:r>
      <w:r w:rsidR="0923A795">
        <w:rPr/>
        <w:t xml:space="preserve"> in t</w:t>
      </w:r>
      <w:r w:rsidR="0923A795">
        <w:rPr/>
        <w:t xml:space="preserve">he weeks before. </w:t>
      </w:r>
      <w:r w:rsidR="5574F326">
        <w:rPr/>
        <w:t>This information</w:t>
      </w:r>
      <w:r w:rsidR="0923A795">
        <w:rPr/>
        <w:t xml:space="preserve"> would suggest her to focus on closing deals rather than hunting for new ones.</w:t>
      </w:r>
      <w:r w:rsidR="2FCB77A7">
        <w:rPr/>
        <w:t xml:space="preserve"> </w:t>
      </w:r>
    </w:p>
    <w:p w:rsidR="6FE27AC4" w:rsidP="6FE27AC4" w:rsidRDefault="6FE27AC4" w14:paraId="51A0BDCC" w14:textId="20F3358A">
      <w:pPr>
        <w:pStyle w:val="BodyText"/>
        <w:ind w:left="0"/>
      </w:pPr>
    </w:p>
    <w:p w:rsidR="77FB2AD8" w:rsidP="6FE27AC4" w:rsidRDefault="77FB2AD8" w14:paraId="44B2FFD5" w14:textId="1E7001F5">
      <w:pPr>
        <w:pStyle w:val="BodyText"/>
        <w:ind w:left="0"/>
      </w:pPr>
      <w:r w:rsidR="77FB2AD8">
        <w:drawing>
          <wp:inline wp14:editId="526E617C" wp14:anchorId="2A6ED850">
            <wp:extent cx="4459386" cy="4810125"/>
            <wp:effectExtent l="0" t="0" r="0" b="0"/>
            <wp:docPr id="855670066" name="" title=""/>
            <wp:cNvGraphicFramePr>
              <a:graphicFrameLocks noChangeAspect="1"/>
            </wp:cNvGraphicFramePr>
            <a:graphic>
              <a:graphicData uri="http://schemas.openxmlformats.org/drawingml/2006/picture">
                <pic:pic>
                  <pic:nvPicPr>
                    <pic:cNvPr id="0" name=""/>
                    <pic:cNvPicPr/>
                  </pic:nvPicPr>
                  <pic:blipFill>
                    <a:blip r:embed="Rdf27faff0b9c4fba">
                      <a:extLst>
                        <a:ext xmlns:a="http://schemas.openxmlformats.org/drawingml/2006/main" uri="{28A0092B-C50C-407E-A947-70E740481C1C}">
                          <a14:useLocalDpi val="0"/>
                        </a:ext>
                      </a:extLst>
                    </a:blip>
                    <a:stretch>
                      <a:fillRect/>
                    </a:stretch>
                  </pic:blipFill>
                  <pic:spPr>
                    <a:xfrm>
                      <a:off x="0" y="0"/>
                      <a:ext cx="4459386" cy="4810125"/>
                    </a:xfrm>
                    <a:prstGeom prst="rect">
                      <a:avLst/>
                    </a:prstGeom>
                  </pic:spPr>
                </pic:pic>
              </a:graphicData>
            </a:graphic>
          </wp:inline>
        </w:drawing>
      </w:r>
    </w:p>
    <w:p w:rsidR="6FE27AC4" w:rsidP="6FE27AC4" w:rsidRDefault="6FE27AC4" w14:paraId="1A22A50A" w14:textId="6D792C9F">
      <w:pPr>
        <w:pStyle w:val="BodyText"/>
        <w:rPr>
          <w:lang w:val="en-GB"/>
        </w:rPr>
      </w:pPr>
    </w:p>
    <w:p w:rsidR="5B237A26" w:rsidP="6FE27AC4" w:rsidRDefault="5B237A26" w14:paraId="6B506852" w14:textId="37AEF3BD">
      <w:pPr>
        <w:pStyle w:val="Heading1"/>
        <w:numPr>
          <w:numId w:val="0"/>
        </w:numPr>
        <w:ind w:left="0"/>
        <w:jc w:val="left"/>
        <w:rPr>
          <w:rFonts w:cs="Tahoma"/>
          <w:sz w:val="20"/>
          <w:szCs w:val="20"/>
          <w:lang w:val="en-GB"/>
        </w:rPr>
      </w:pPr>
      <w:r w:rsidRPr="6FE27AC4" w:rsidR="5B237A26">
        <w:rPr>
          <w:rFonts w:cs="Tahoma"/>
          <w:sz w:val="20"/>
          <w:szCs w:val="20"/>
          <w:lang w:val="en-GB"/>
        </w:rPr>
        <w:t>5.1.3 Tactical Dashboards</w:t>
      </w:r>
    </w:p>
    <w:p w:rsidR="620E197E" w:rsidP="6FE27AC4" w:rsidRDefault="620E197E" w14:paraId="4D4E5CE1" w14:textId="44329257">
      <w:pPr>
        <w:pStyle w:val="BodyText"/>
        <w:ind w:left="0"/>
        <w:rPr>
          <w:lang w:val="en-GB"/>
        </w:rPr>
      </w:pPr>
      <w:r w:rsidRPr="6FE27AC4" w:rsidR="620E197E">
        <w:rPr>
          <w:lang w:val="en-GB"/>
        </w:rPr>
        <w:t xml:space="preserve">This tactical dashboard was created in order to quickly </w:t>
      </w:r>
      <w:r w:rsidRPr="6FE27AC4" w:rsidR="549ED9C9">
        <w:rPr>
          <w:lang w:val="en-GB"/>
        </w:rPr>
        <w:t xml:space="preserve">demonstrate to senior management which areas </w:t>
      </w:r>
      <w:r w:rsidRPr="6FE27AC4" w:rsidR="72E2E980">
        <w:rPr>
          <w:lang w:val="en-GB"/>
        </w:rPr>
        <w:t>the company should focus on</w:t>
      </w:r>
      <w:r w:rsidRPr="6FE27AC4" w:rsidR="2820FEF5">
        <w:rPr>
          <w:lang w:val="en-GB"/>
        </w:rPr>
        <w:t>.  The below bar chart confirms whic</w:t>
      </w:r>
      <w:r w:rsidRPr="6FE27AC4" w:rsidR="624CBC29">
        <w:rPr>
          <w:lang w:val="en-GB"/>
        </w:rPr>
        <w:t xml:space="preserve">h categories </w:t>
      </w:r>
      <w:r w:rsidRPr="6FE27AC4" w:rsidR="09F4A224">
        <w:rPr>
          <w:lang w:val="en-GB"/>
        </w:rPr>
        <w:t xml:space="preserve">are expected to generate the most income along with a heatmap outlining where each job vacancy is located and the Job Type, this allows Senior Management to </w:t>
      </w:r>
      <w:r w:rsidRPr="6FE27AC4" w:rsidR="656931A0">
        <w:rPr>
          <w:lang w:val="en-GB"/>
        </w:rPr>
        <w:t xml:space="preserve">provide updates to the regional offices which should maximise </w:t>
      </w:r>
      <w:r w:rsidRPr="6FE27AC4" w:rsidR="4DB27B53">
        <w:rPr>
          <w:lang w:val="en-GB"/>
        </w:rPr>
        <w:t>profitability</w:t>
      </w:r>
      <w:r w:rsidRPr="6FE27AC4" w:rsidR="656931A0">
        <w:rPr>
          <w:lang w:val="en-GB"/>
        </w:rPr>
        <w:t xml:space="preserve"> and </w:t>
      </w:r>
      <w:r w:rsidRPr="6FE27AC4" w:rsidR="109654B5">
        <w:rPr>
          <w:lang w:val="en-GB"/>
        </w:rPr>
        <w:t>efficiency</w:t>
      </w:r>
      <w:r w:rsidRPr="6FE27AC4" w:rsidR="0C9CD6FB">
        <w:rPr>
          <w:lang w:val="en-GB"/>
        </w:rPr>
        <w:t>.</w:t>
      </w:r>
    </w:p>
    <w:p w:rsidR="620E197E" w:rsidP="6FE27AC4" w:rsidRDefault="620E197E" w14:paraId="3662440A" w14:textId="16E36651">
      <w:pPr>
        <w:pStyle w:val="BodyText"/>
        <w:ind w:left="0"/>
      </w:pPr>
      <w:r w:rsidR="620E197E">
        <w:drawing>
          <wp:inline wp14:editId="524148F7" wp14:anchorId="1CFE42EF">
            <wp:extent cx="4572000" cy="3419475"/>
            <wp:effectExtent l="0" t="0" r="0" b="0"/>
            <wp:docPr id="988116841" name="" title=""/>
            <wp:cNvGraphicFramePr>
              <a:graphicFrameLocks noChangeAspect="1"/>
            </wp:cNvGraphicFramePr>
            <a:graphic>
              <a:graphicData uri="http://schemas.openxmlformats.org/drawingml/2006/picture">
                <pic:pic>
                  <pic:nvPicPr>
                    <pic:cNvPr id="0" name=""/>
                    <pic:cNvPicPr/>
                  </pic:nvPicPr>
                  <pic:blipFill>
                    <a:blip r:embed="R65fe6493a0e94105">
                      <a:extLst>
                        <a:ext xmlns:a="http://schemas.openxmlformats.org/drawingml/2006/main" uri="{28A0092B-C50C-407E-A947-70E740481C1C}">
                          <a14:useLocalDpi val="0"/>
                        </a:ext>
                      </a:extLst>
                    </a:blip>
                    <a:stretch>
                      <a:fillRect/>
                    </a:stretch>
                  </pic:blipFill>
                  <pic:spPr>
                    <a:xfrm>
                      <a:off x="0" y="0"/>
                      <a:ext cx="4572000" cy="3419475"/>
                    </a:xfrm>
                    <a:prstGeom prst="rect">
                      <a:avLst/>
                    </a:prstGeom>
                  </pic:spPr>
                </pic:pic>
              </a:graphicData>
            </a:graphic>
          </wp:inline>
        </w:drawing>
      </w:r>
    </w:p>
    <w:p w:rsidR="6FE27AC4" w:rsidP="6FE27AC4" w:rsidRDefault="6FE27AC4" w14:paraId="4FEF6DF7" w14:textId="31CD97F9">
      <w:pPr>
        <w:pStyle w:val="BodyText"/>
        <w:rPr>
          <w:lang w:val="en-GB"/>
        </w:rPr>
      </w:pPr>
    </w:p>
    <w:p w:rsidRPr="001A6697" w:rsidR="003014A9" w:rsidP="6FE27AC4" w:rsidRDefault="003014A9" w14:paraId="172D272B" w14:textId="73280751">
      <w:pPr>
        <w:pStyle w:val="Heading1"/>
        <w:ind/>
        <w:jc w:val="left"/>
        <w:rPr>
          <w:rFonts w:cs="Tahoma"/>
          <w:lang w:val="en-US"/>
        </w:rPr>
      </w:pPr>
      <w:bookmarkStart w:name="_Toc150148407" w:id="40"/>
      <w:bookmarkStart w:name="_Toc150148631" w:id="41"/>
      <w:bookmarkStart w:name="_Toc359234756" w:id="42"/>
      <w:bookmarkStart w:name="_Toc359234806" w:id="43"/>
      <w:bookmarkStart w:name="_Toc376855987" w:id="44"/>
      <w:r w:rsidRPr="6FE27AC4" w:rsidR="782B35CD">
        <w:rPr>
          <w:rFonts w:cs="Tahoma"/>
          <w:sz w:val="20"/>
          <w:szCs w:val="20"/>
          <w:lang w:val="en-GB"/>
        </w:rPr>
        <w:t xml:space="preserve"> </w:t>
      </w:r>
      <w:bookmarkStart w:name="_Toc80113649" w:id="45"/>
      <w:bookmarkEnd w:id="40"/>
      <w:bookmarkEnd w:id="41"/>
      <w:bookmarkEnd w:id="42"/>
      <w:bookmarkEnd w:id="43"/>
      <w:bookmarkEnd w:id="44"/>
      <w:r w:rsidRPr="6FE27AC4" w:rsidR="79FC01A0">
        <w:rPr>
          <w:rFonts w:cs="Tahoma"/>
          <w:lang w:val="en-US"/>
        </w:rPr>
        <w:t>Benefits</w:t>
      </w:r>
      <w:bookmarkEnd w:id="45"/>
    </w:p>
    <w:p w:rsidRPr="00787D84" w:rsidR="0080180E" w:rsidP="00112A5E" w:rsidRDefault="0080180E" w14:paraId="12E2457D" w14:textId="07D57833">
      <w:pPr>
        <w:pStyle w:val="Heading2"/>
        <w:numPr>
          <w:ilvl w:val="1"/>
          <w:numId w:val="6"/>
        </w:numPr>
        <w:rPr>
          <w:rFonts w:cs="Tahoma"/>
          <w:szCs w:val="32"/>
        </w:rPr>
      </w:pPr>
      <w:bookmarkStart w:name="_Toc80113650" w:id="46"/>
      <w:r w:rsidRPr="00787D84">
        <w:rPr>
          <w:rFonts w:cs="Tahoma"/>
          <w:szCs w:val="32"/>
        </w:rPr>
        <w:t>Company Benefits</w:t>
      </w:r>
      <w:bookmarkEnd w:id="46"/>
      <w:r w:rsidRPr="00787D84">
        <w:rPr>
          <w:rFonts w:cs="Tahoma"/>
          <w:szCs w:val="32"/>
        </w:rPr>
        <w:t xml:space="preserve"> </w:t>
      </w:r>
    </w:p>
    <w:p w:rsidRPr="001A6697" w:rsidR="0060592D" w:rsidP="0060592D" w:rsidRDefault="004B39C9" w14:paraId="1747F3F6" w14:textId="4D7D5EC2">
      <w:pPr>
        <w:pStyle w:val="BodyText"/>
        <w:ind w:left="0"/>
        <w:rPr>
          <w:rFonts w:cs="Tahoma"/>
          <w:sz w:val="20"/>
          <w:lang w:val="en-US"/>
        </w:rPr>
      </w:pPr>
      <w:r w:rsidRPr="001A6697">
        <w:rPr>
          <w:rFonts w:cs="Tahoma"/>
          <w:sz w:val="20"/>
          <w:lang w:val="en-US"/>
        </w:rPr>
        <w:t xml:space="preserve">Continuous Improvement Programs (CIP) have many benefits </w:t>
      </w:r>
      <w:r w:rsidRPr="001A6697" w:rsidR="007F7209">
        <w:rPr>
          <w:rFonts w:cs="Tahoma"/>
          <w:sz w:val="20"/>
          <w:lang w:val="en-US"/>
        </w:rPr>
        <w:t>including improving the quality, employee satisfaction and teamwork</w:t>
      </w:r>
      <w:r w:rsidRPr="001A6697" w:rsidR="00D73700">
        <w:rPr>
          <w:rFonts w:cs="Tahoma"/>
          <w:sz w:val="20"/>
          <w:lang w:val="en-US"/>
        </w:rPr>
        <w:t xml:space="preserve">, customer happiness, </w:t>
      </w:r>
      <w:r w:rsidRPr="001A6697" w:rsidR="007F7209">
        <w:rPr>
          <w:rFonts w:cs="Tahoma"/>
          <w:sz w:val="20"/>
          <w:lang w:val="en-US"/>
        </w:rPr>
        <w:t>reducing waste</w:t>
      </w:r>
      <w:r w:rsidRPr="001A6697" w:rsidR="004D1B20">
        <w:rPr>
          <w:rFonts w:cs="Tahoma"/>
          <w:sz w:val="20"/>
          <w:lang w:val="en-US"/>
        </w:rPr>
        <w:t xml:space="preserve"> with standard processes</w:t>
      </w:r>
      <w:r w:rsidRPr="001A6697" w:rsidR="00D73700">
        <w:rPr>
          <w:rFonts w:cs="Tahoma"/>
          <w:sz w:val="20"/>
          <w:lang w:val="en-US"/>
        </w:rPr>
        <w:t xml:space="preserve"> and costs by identifying </w:t>
      </w:r>
      <w:r w:rsidRPr="001A6697" w:rsidR="004D1B20">
        <w:rPr>
          <w:rFonts w:cs="Tahoma"/>
          <w:sz w:val="20"/>
          <w:lang w:val="en-US"/>
        </w:rPr>
        <w:t>issues before they occur.</w:t>
      </w:r>
      <w:r w:rsidRPr="001A6697" w:rsidR="00F361DD">
        <w:rPr>
          <w:rFonts w:cs="Tahoma"/>
          <w:sz w:val="20"/>
          <w:lang w:val="en-US"/>
        </w:rPr>
        <w:t xml:space="preserve"> The tracking of data and processes will </w:t>
      </w:r>
      <w:r w:rsidRPr="001A6697" w:rsidR="006D6703">
        <w:rPr>
          <w:rFonts w:cs="Tahoma"/>
          <w:sz w:val="20"/>
          <w:lang w:val="en-US"/>
        </w:rPr>
        <w:t>allow</w:t>
      </w:r>
      <w:r w:rsidRPr="001A6697" w:rsidR="00F361DD">
        <w:rPr>
          <w:rFonts w:cs="Tahoma"/>
          <w:sz w:val="20"/>
          <w:lang w:val="en-US"/>
        </w:rPr>
        <w:t xml:space="preserve"> changes to </w:t>
      </w:r>
      <w:r w:rsidRPr="001A6697" w:rsidR="006D6703">
        <w:rPr>
          <w:rFonts w:cs="Tahoma"/>
          <w:sz w:val="20"/>
          <w:lang w:val="en-US"/>
        </w:rPr>
        <w:t xml:space="preserve">be made for the better going forward. Below are some of these in more detail. </w:t>
      </w:r>
    </w:p>
    <w:p w:rsidRPr="001A6697" w:rsidR="746970A6" w:rsidP="7D4FD078" w:rsidRDefault="746970A6" w14:paraId="26829E4C" w14:textId="5EE61887">
      <w:pPr>
        <w:pStyle w:val="BodyText"/>
        <w:ind w:left="0"/>
        <w:rPr>
          <w:rFonts w:cs="Tahoma"/>
          <w:sz w:val="20"/>
        </w:rPr>
      </w:pPr>
      <w:r w:rsidRPr="001A6697">
        <w:rPr>
          <w:rFonts w:cs="Tahoma"/>
          <w:sz w:val="20"/>
        </w:rPr>
        <w:t>Using M</w:t>
      </w:r>
      <w:r w:rsidRPr="001A6697" w:rsidR="00D35B4E">
        <w:rPr>
          <w:rFonts w:cs="Tahoma"/>
          <w:sz w:val="20"/>
        </w:rPr>
        <w:t xml:space="preserve">icrosoft </w:t>
      </w:r>
      <w:r w:rsidRPr="001A6697">
        <w:rPr>
          <w:rFonts w:cs="Tahoma"/>
          <w:sz w:val="20"/>
        </w:rPr>
        <w:t>Dynamics 365 sales and marketing has many benefits for SAS Recruitment.</w:t>
      </w:r>
      <w:r w:rsidRPr="001A6697" w:rsidR="0028507F">
        <w:rPr>
          <w:rFonts w:cs="Tahoma"/>
          <w:sz w:val="20"/>
        </w:rPr>
        <w:t xml:space="preserve"> </w:t>
      </w:r>
      <w:r w:rsidRPr="001A6697" w:rsidR="00457821">
        <w:rPr>
          <w:rFonts w:cs="Tahoma"/>
          <w:sz w:val="20"/>
        </w:rPr>
        <w:t xml:space="preserve">It takes care of the customer needs, connecting and supporting the organisation with sales, marketing, customer service and building a framework from customer support. </w:t>
      </w:r>
      <w:r w:rsidRPr="001A6697" w:rsidR="005D7D45">
        <w:rPr>
          <w:rFonts w:cs="Tahoma"/>
          <w:sz w:val="20"/>
        </w:rPr>
        <w:t>This is what connects the brand SAS Recruitment with the employees and prospecting customers and manages the current customer lifecycle</w:t>
      </w:r>
      <w:r w:rsidRPr="001A6697" w:rsidR="009822D7">
        <w:rPr>
          <w:rFonts w:cs="Tahoma"/>
          <w:sz w:val="20"/>
        </w:rPr>
        <w:t>.</w:t>
      </w:r>
    </w:p>
    <w:p w:rsidRPr="001A6697" w:rsidR="002C3625" w:rsidP="7D4FD078" w:rsidRDefault="005B40CC" w14:paraId="1D0CF56D" w14:textId="392E69FB">
      <w:pPr>
        <w:pStyle w:val="BodyText"/>
        <w:ind w:left="0"/>
        <w:rPr>
          <w:rFonts w:cs="Tahoma"/>
          <w:sz w:val="20"/>
        </w:rPr>
      </w:pPr>
      <w:r w:rsidRPr="001A6697">
        <w:rPr>
          <w:rFonts w:cs="Tahoma"/>
          <w:sz w:val="20"/>
        </w:rPr>
        <w:t xml:space="preserve">The ability to have predefined workflows that enable tracking of customer interactions, </w:t>
      </w:r>
      <w:r w:rsidRPr="001A6697" w:rsidR="00474565">
        <w:rPr>
          <w:rFonts w:cs="Tahoma"/>
          <w:sz w:val="20"/>
        </w:rPr>
        <w:t>documents and other information we need to store</w:t>
      </w:r>
      <w:r w:rsidRPr="001A6697" w:rsidR="00B71AAC">
        <w:rPr>
          <w:rFonts w:cs="Tahoma"/>
          <w:sz w:val="20"/>
        </w:rPr>
        <w:t>. The ability to follow up with leads (marketing lists)</w:t>
      </w:r>
      <w:r w:rsidRPr="001A6697" w:rsidR="00474565">
        <w:rPr>
          <w:rFonts w:cs="Tahoma"/>
          <w:sz w:val="20"/>
        </w:rPr>
        <w:t xml:space="preserve"> </w:t>
      </w:r>
      <w:r w:rsidRPr="001A6697" w:rsidR="00B71AAC">
        <w:rPr>
          <w:rFonts w:cs="Tahoma"/>
          <w:sz w:val="20"/>
        </w:rPr>
        <w:t xml:space="preserve">to close the sale or in our case win a contract </w:t>
      </w:r>
      <w:r w:rsidRPr="001A6697" w:rsidR="00CE136C">
        <w:rPr>
          <w:rFonts w:cs="Tahoma"/>
          <w:sz w:val="20"/>
        </w:rPr>
        <w:t xml:space="preserve">to supply employees to the client. </w:t>
      </w:r>
    </w:p>
    <w:p w:rsidRPr="001A6697" w:rsidR="746970A6" w:rsidP="7D4FD078" w:rsidRDefault="00177AF0" w14:paraId="0A1A2482" w14:textId="44AE0247">
      <w:pPr>
        <w:pStyle w:val="BodyText"/>
        <w:ind w:left="0"/>
        <w:rPr>
          <w:rFonts w:cs="Tahoma"/>
          <w:sz w:val="20"/>
        </w:rPr>
      </w:pPr>
      <w:r w:rsidRPr="001A6697">
        <w:rPr>
          <w:rFonts w:cs="Tahoma"/>
          <w:sz w:val="20"/>
        </w:rPr>
        <w:t>A</w:t>
      </w:r>
      <w:r w:rsidRPr="001A6697" w:rsidR="746970A6">
        <w:rPr>
          <w:rFonts w:cs="Tahoma"/>
          <w:sz w:val="20"/>
        </w:rPr>
        <w:t xml:space="preserve"> reduction in paperwork </w:t>
      </w:r>
      <w:r w:rsidRPr="001A6697" w:rsidR="006B42A5">
        <w:rPr>
          <w:rFonts w:cs="Tahoma"/>
          <w:sz w:val="20"/>
        </w:rPr>
        <w:t xml:space="preserve">that is </w:t>
      </w:r>
      <w:r w:rsidRPr="001A6697" w:rsidR="746970A6">
        <w:rPr>
          <w:rFonts w:cs="Tahoma"/>
          <w:sz w:val="20"/>
        </w:rPr>
        <w:t>better for the company as whole</w:t>
      </w:r>
      <w:r w:rsidRPr="001A6697" w:rsidR="009C79A5">
        <w:rPr>
          <w:rFonts w:cs="Tahoma"/>
          <w:sz w:val="20"/>
        </w:rPr>
        <w:t xml:space="preserve">. Saving money on paper and printing. Saving on office space with reduced filing cabinets. </w:t>
      </w:r>
      <w:r w:rsidRPr="001A6697" w:rsidR="009F3AA0">
        <w:rPr>
          <w:rFonts w:cs="Tahoma"/>
          <w:sz w:val="20"/>
        </w:rPr>
        <w:t>T</w:t>
      </w:r>
      <w:r w:rsidRPr="001A6697" w:rsidR="330E55D8">
        <w:rPr>
          <w:rFonts w:cs="Tahoma"/>
          <w:sz w:val="20"/>
        </w:rPr>
        <w:t xml:space="preserve">he employees </w:t>
      </w:r>
      <w:r w:rsidRPr="001A6697" w:rsidR="006B42A5">
        <w:rPr>
          <w:rFonts w:cs="Tahoma"/>
          <w:sz w:val="20"/>
        </w:rPr>
        <w:t>also</w:t>
      </w:r>
      <w:r w:rsidRPr="001A6697" w:rsidR="009F3AA0">
        <w:rPr>
          <w:rFonts w:cs="Tahoma"/>
          <w:sz w:val="20"/>
        </w:rPr>
        <w:t xml:space="preserve"> </w:t>
      </w:r>
      <w:r w:rsidRPr="001A6697" w:rsidR="006B42A5">
        <w:rPr>
          <w:rFonts w:cs="Tahoma"/>
          <w:sz w:val="20"/>
        </w:rPr>
        <w:t>waste less</w:t>
      </w:r>
      <w:r w:rsidRPr="001A6697" w:rsidR="330E55D8">
        <w:rPr>
          <w:rFonts w:cs="Tahoma"/>
          <w:sz w:val="20"/>
        </w:rPr>
        <w:t xml:space="preserve"> time searching </w:t>
      </w:r>
      <w:r w:rsidRPr="001A6697" w:rsidR="006B42A5">
        <w:rPr>
          <w:rFonts w:cs="Tahoma"/>
          <w:sz w:val="20"/>
        </w:rPr>
        <w:t>through</w:t>
      </w:r>
      <w:r w:rsidRPr="001A6697" w:rsidR="330E55D8">
        <w:rPr>
          <w:rFonts w:cs="Tahoma"/>
          <w:sz w:val="20"/>
        </w:rPr>
        <w:t xml:space="preserve"> paper documents</w:t>
      </w:r>
      <w:r w:rsidRPr="001A6697" w:rsidR="009F3AA0">
        <w:rPr>
          <w:rFonts w:cs="Tahoma"/>
          <w:sz w:val="20"/>
        </w:rPr>
        <w:t xml:space="preserve">, less chance of human error </w:t>
      </w:r>
      <w:r w:rsidRPr="001A6697" w:rsidR="00A274CD">
        <w:rPr>
          <w:rFonts w:cs="Tahoma"/>
          <w:sz w:val="20"/>
        </w:rPr>
        <w:t xml:space="preserve">with data entry. </w:t>
      </w:r>
      <w:r w:rsidRPr="001A6697" w:rsidR="006B42A5">
        <w:rPr>
          <w:rFonts w:cs="Tahoma"/>
          <w:sz w:val="20"/>
        </w:rPr>
        <w:t xml:space="preserve">It also has great benefits on the </w:t>
      </w:r>
      <w:r w:rsidRPr="001A6697" w:rsidR="007421E6">
        <w:rPr>
          <w:rFonts w:cs="Tahoma"/>
          <w:sz w:val="20"/>
        </w:rPr>
        <w:t>environment, a</w:t>
      </w:r>
      <w:r w:rsidRPr="001A6697" w:rsidR="00EE562B">
        <w:rPr>
          <w:rFonts w:cs="Tahoma"/>
          <w:sz w:val="20"/>
        </w:rPr>
        <w:t xml:space="preserve"> step in the right direction for reducing the companies carbon footprint. </w:t>
      </w:r>
    </w:p>
    <w:p w:rsidRPr="001A6697" w:rsidR="007421E6" w:rsidP="7D4FD078" w:rsidRDefault="007421E6" w14:paraId="629A24C0" w14:textId="4B4755DB">
      <w:pPr>
        <w:pStyle w:val="BodyText"/>
        <w:ind w:left="0"/>
        <w:rPr>
          <w:rFonts w:cs="Tahoma"/>
          <w:sz w:val="20"/>
        </w:rPr>
      </w:pPr>
      <w:r w:rsidRPr="001A6697">
        <w:rPr>
          <w:rFonts w:cs="Tahoma"/>
          <w:sz w:val="20"/>
        </w:rPr>
        <w:t>All data stored in one</w:t>
      </w:r>
      <w:r w:rsidRPr="001A6697" w:rsidR="000035B1">
        <w:rPr>
          <w:rFonts w:cs="Tahoma"/>
          <w:sz w:val="20"/>
        </w:rPr>
        <w:t xml:space="preserve"> central</w:t>
      </w:r>
      <w:r w:rsidRPr="001A6697">
        <w:rPr>
          <w:rFonts w:cs="Tahoma"/>
          <w:sz w:val="20"/>
        </w:rPr>
        <w:t xml:space="preserve"> database, that can be accessed by the right people</w:t>
      </w:r>
      <w:r w:rsidRPr="001A6697" w:rsidR="000035B1">
        <w:rPr>
          <w:rFonts w:cs="Tahoma"/>
          <w:sz w:val="20"/>
        </w:rPr>
        <w:t xml:space="preserve"> at any time. This </w:t>
      </w:r>
      <w:r w:rsidRPr="001A6697" w:rsidR="008E0AC0">
        <w:rPr>
          <w:rFonts w:cs="Tahoma"/>
          <w:sz w:val="20"/>
        </w:rPr>
        <w:t>allows viewing</w:t>
      </w:r>
      <w:r w:rsidRPr="001A6697" w:rsidR="000035B1">
        <w:rPr>
          <w:rFonts w:cs="Tahoma"/>
          <w:sz w:val="20"/>
        </w:rPr>
        <w:t xml:space="preserve"> of the </w:t>
      </w:r>
      <w:r w:rsidRPr="001A6697" w:rsidR="002A1172">
        <w:rPr>
          <w:rFonts w:cs="Tahoma"/>
          <w:sz w:val="20"/>
        </w:rPr>
        <w:t>main office</w:t>
      </w:r>
      <w:r w:rsidRPr="001A6697" w:rsidR="000035B1">
        <w:rPr>
          <w:rFonts w:cs="Tahoma"/>
          <w:sz w:val="20"/>
        </w:rPr>
        <w:t xml:space="preserve"> and </w:t>
      </w:r>
      <w:r w:rsidRPr="001A6697" w:rsidR="008E0AC0">
        <w:rPr>
          <w:rFonts w:cs="Tahoma"/>
          <w:sz w:val="20"/>
        </w:rPr>
        <w:t xml:space="preserve">the </w:t>
      </w:r>
      <w:r w:rsidRPr="001A6697" w:rsidR="002A1172">
        <w:rPr>
          <w:rFonts w:cs="Tahoma"/>
          <w:sz w:val="20"/>
        </w:rPr>
        <w:t xml:space="preserve">other </w:t>
      </w:r>
      <w:r w:rsidRPr="001A6697" w:rsidR="000035B1">
        <w:rPr>
          <w:rFonts w:cs="Tahoma"/>
          <w:sz w:val="20"/>
        </w:rPr>
        <w:t xml:space="preserve">locations </w:t>
      </w:r>
      <w:r w:rsidRPr="001A6697" w:rsidR="002A1172">
        <w:rPr>
          <w:rFonts w:cs="Tahoma"/>
          <w:sz w:val="20"/>
        </w:rPr>
        <w:t>for a</w:t>
      </w:r>
      <w:r w:rsidRPr="001A6697" w:rsidR="00303BCE">
        <w:rPr>
          <w:rFonts w:cs="Tahoma"/>
          <w:sz w:val="20"/>
        </w:rPr>
        <w:t>ll</w:t>
      </w:r>
      <w:r w:rsidRPr="001A6697" w:rsidR="002A1172">
        <w:rPr>
          <w:rFonts w:cs="Tahoma"/>
          <w:sz w:val="20"/>
        </w:rPr>
        <w:t xml:space="preserve"> </w:t>
      </w:r>
      <w:r w:rsidRPr="001A6697" w:rsidR="005A1010">
        <w:rPr>
          <w:rFonts w:cs="Tahoma"/>
          <w:sz w:val="20"/>
        </w:rPr>
        <w:t>high-level</w:t>
      </w:r>
      <w:r w:rsidRPr="001A6697" w:rsidR="002A1172">
        <w:rPr>
          <w:rFonts w:cs="Tahoma"/>
          <w:sz w:val="20"/>
        </w:rPr>
        <w:t xml:space="preserve"> </w:t>
      </w:r>
      <w:r w:rsidRPr="001A6697" w:rsidR="00303BCE">
        <w:rPr>
          <w:rFonts w:cs="Tahoma"/>
          <w:sz w:val="20"/>
        </w:rPr>
        <w:t xml:space="preserve">staff </w:t>
      </w:r>
      <w:r w:rsidRPr="001A6697" w:rsidR="008E203E">
        <w:rPr>
          <w:rFonts w:cs="Tahoma"/>
          <w:sz w:val="20"/>
        </w:rPr>
        <w:t xml:space="preserve">members </w:t>
      </w:r>
      <w:r w:rsidRPr="001A6697" w:rsidR="00303BCE">
        <w:rPr>
          <w:rFonts w:cs="Tahoma"/>
          <w:sz w:val="20"/>
        </w:rPr>
        <w:t xml:space="preserve">to make better informed decisions going forward, with the important information available </w:t>
      </w:r>
      <w:r w:rsidRPr="001A6697" w:rsidR="008E203E">
        <w:rPr>
          <w:rFonts w:cs="Tahoma"/>
          <w:sz w:val="20"/>
        </w:rPr>
        <w:t xml:space="preserve">and easily accessible. For the smaller companies </w:t>
      </w:r>
      <w:r w:rsidRPr="001A6697" w:rsidR="005A1010">
        <w:rPr>
          <w:rFonts w:cs="Tahoma"/>
          <w:sz w:val="20"/>
        </w:rPr>
        <w:t>their</w:t>
      </w:r>
      <w:r w:rsidRPr="001A6697" w:rsidR="008E203E">
        <w:rPr>
          <w:rFonts w:cs="Tahoma"/>
          <w:sz w:val="20"/>
        </w:rPr>
        <w:t xml:space="preserve"> </w:t>
      </w:r>
      <w:r w:rsidRPr="001A6697" w:rsidR="005A1010">
        <w:rPr>
          <w:rFonts w:cs="Tahoma"/>
          <w:sz w:val="20"/>
        </w:rPr>
        <w:t>management</w:t>
      </w:r>
      <w:r w:rsidRPr="001A6697" w:rsidR="008E203E">
        <w:rPr>
          <w:rFonts w:cs="Tahoma"/>
          <w:sz w:val="20"/>
        </w:rPr>
        <w:t xml:space="preserve"> staff can also see their stats and make decisions</w:t>
      </w:r>
      <w:r w:rsidRPr="001A6697" w:rsidR="005A1010">
        <w:rPr>
          <w:rFonts w:cs="Tahoma"/>
          <w:sz w:val="20"/>
        </w:rPr>
        <w:t xml:space="preserve"> on those. Better transparency for the whole company. </w:t>
      </w:r>
      <w:r w:rsidRPr="001A6697" w:rsidR="001B5B85">
        <w:rPr>
          <w:rFonts w:cs="Tahoma"/>
          <w:sz w:val="20"/>
        </w:rPr>
        <w:t>Viewing where the profits are made and where the spend is going will also help for the marketing team</w:t>
      </w:r>
      <w:r w:rsidRPr="001A6697" w:rsidR="003C73DF">
        <w:rPr>
          <w:rFonts w:cs="Tahoma"/>
          <w:sz w:val="20"/>
        </w:rPr>
        <w:t xml:space="preserve"> and guide decisions on budgets for the next quarter based on the last. </w:t>
      </w:r>
    </w:p>
    <w:p w:rsidRPr="001A6697" w:rsidR="003C73DF" w:rsidP="7D4FD078" w:rsidRDefault="00C91222" w14:paraId="0AB596A1" w14:textId="5B4DA0E8">
      <w:pPr>
        <w:pStyle w:val="BodyText"/>
        <w:ind w:left="0"/>
        <w:rPr>
          <w:rFonts w:cs="Tahoma"/>
          <w:sz w:val="20"/>
        </w:rPr>
      </w:pPr>
      <w:r w:rsidRPr="001A6697">
        <w:rPr>
          <w:rFonts w:cs="Tahoma"/>
          <w:sz w:val="20"/>
        </w:rPr>
        <w:t xml:space="preserve">Allowing different users to see the right information will ensure safe storing of personal data for example payroll details only viewed by accounting. </w:t>
      </w:r>
    </w:p>
    <w:p w:rsidRPr="001A6697" w:rsidR="00C91222" w:rsidP="7D4FD078" w:rsidRDefault="00550102" w14:paraId="4C22CFF4" w14:textId="29298627">
      <w:pPr>
        <w:pStyle w:val="BodyText"/>
        <w:ind w:left="0"/>
        <w:rPr>
          <w:rFonts w:cs="Tahoma"/>
          <w:sz w:val="20"/>
        </w:rPr>
      </w:pPr>
      <w:r w:rsidRPr="001A6697">
        <w:rPr>
          <w:rFonts w:cs="Tahoma"/>
          <w:sz w:val="20"/>
        </w:rPr>
        <w:t>Using a CRM will benefit the company by ensuring better relationships</w:t>
      </w:r>
      <w:r w:rsidRPr="001A6697" w:rsidR="005E5537">
        <w:rPr>
          <w:rFonts w:cs="Tahoma"/>
          <w:sz w:val="20"/>
        </w:rPr>
        <w:t xml:space="preserve"> with candidates and clients by creating better relationships, knowing the hist</w:t>
      </w:r>
      <w:r w:rsidRPr="001A6697" w:rsidR="0010421F">
        <w:rPr>
          <w:rFonts w:cs="Tahoma"/>
          <w:sz w:val="20"/>
        </w:rPr>
        <w:t xml:space="preserve">ory of interactions. </w:t>
      </w:r>
    </w:p>
    <w:p w:rsidRPr="001A6697" w:rsidR="00326899" w:rsidP="7D4FD078" w:rsidRDefault="0010421F" w14:paraId="0B57267B" w14:textId="04ACCF9D">
      <w:pPr>
        <w:pStyle w:val="BodyText"/>
        <w:ind w:left="0"/>
        <w:rPr>
          <w:rFonts w:cs="Tahoma"/>
          <w:sz w:val="20"/>
        </w:rPr>
      </w:pPr>
      <w:r w:rsidRPr="001A6697">
        <w:rPr>
          <w:rFonts w:cs="Tahoma"/>
          <w:sz w:val="20"/>
        </w:rPr>
        <w:t xml:space="preserve">Having more knowledge at the </w:t>
      </w:r>
      <w:r w:rsidRPr="001A6697" w:rsidR="0041362A">
        <w:rPr>
          <w:rFonts w:cs="Tahoma"/>
          <w:sz w:val="20"/>
        </w:rPr>
        <w:t>recruiter’s</w:t>
      </w:r>
      <w:r w:rsidRPr="001A6697">
        <w:rPr>
          <w:rFonts w:cs="Tahoma"/>
          <w:sz w:val="20"/>
        </w:rPr>
        <w:t xml:space="preserve"> fingertips will also make sure to find suitable roles for the candidates quicker with better search functionality. In the past the paper documents would be hit and miss if matching candidates to roles, human error often led missing opportunities. </w:t>
      </w:r>
      <w:r w:rsidRPr="001A6697" w:rsidR="00326899">
        <w:rPr>
          <w:rFonts w:cs="Tahoma"/>
          <w:sz w:val="20"/>
        </w:rPr>
        <w:t>Therefore,</w:t>
      </w:r>
      <w:r w:rsidRPr="001A6697" w:rsidR="0041362A">
        <w:rPr>
          <w:rFonts w:cs="Tahoma"/>
          <w:sz w:val="20"/>
        </w:rPr>
        <w:t xml:space="preserve"> increasing the placed candidates</w:t>
      </w:r>
      <w:r w:rsidRPr="001A6697" w:rsidR="004E42D1">
        <w:rPr>
          <w:rFonts w:cs="Tahoma"/>
          <w:sz w:val="20"/>
        </w:rPr>
        <w:t xml:space="preserve"> will mean more commission for the recruiter</w:t>
      </w:r>
      <w:r w:rsidRPr="001A6697" w:rsidR="001F04CC">
        <w:rPr>
          <w:rFonts w:cs="Tahoma"/>
          <w:sz w:val="20"/>
        </w:rPr>
        <w:t>, this will help with the change adoption and training</w:t>
      </w:r>
      <w:r w:rsidRPr="001A6697" w:rsidR="004E42D1">
        <w:rPr>
          <w:rFonts w:cs="Tahoma"/>
          <w:sz w:val="20"/>
        </w:rPr>
        <w:t>, more revenue for the business and more happily placed candidates</w:t>
      </w:r>
      <w:r w:rsidRPr="001A6697" w:rsidR="00326899">
        <w:rPr>
          <w:rFonts w:cs="Tahoma"/>
          <w:sz w:val="20"/>
        </w:rPr>
        <w:t xml:space="preserve"> that would recommend the business to friends. </w:t>
      </w:r>
    </w:p>
    <w:p w:rsidRPr="001A6697" w:rsidR="00F844C2" w:rsidP="7D4FD078" w:rsidRDefault="00F844C2" w14:paraId="48C855F9" w14:textId="6B301E30">
      <w:pPr>
        <w:pStyle w:val="BodyText"/>
        <w:ind w:left="0"/>
        <w:rPr>
          <w:rFonts w:cs="Tahoma"/>
          <w:sz w:val="20"/>
        </w:rPr>
      </w:pPr>
      <w:r w:rsidRPr="001A6697">
        <w:rPr>
          <w:rFonts w:cs="Tahoma"/>
          <w:sz w:val="20"/>
        </w:rPr>
        <w:t>The inbuilt form capability in the marketing</w:t>
      </w:r>
      <w:r w:rsidRPr="001A6697" w:rsidR="00A0298D">
        <w:rPr>
          <w:rFonts w:cs="Tahoma"/>
          <w:sz w:val="20"/>
        </w:rPr>
        <w:t xml:space="preserve"> version will remove the need for a third</w:t>
      </w:r>
      <w:r w:rsidRPr="001A6697" w:rsidR="2E8F6FD8">
        <w:rPr>
          <w:rFonts w:cs="Tahoma"/>
          <w:sz w:val="20"/>
        </w:rPr>
        <w:t>-</w:t>
      </w:r>
      <w:r w:rsidRPr="001A6697" w:rsidR="00A0298D">
        <w:rPr>
          <w:rFonts w:cs="Tahoma"/>
          <w:sz w:val="20"/>
        </w:rPr>
        <w:t xml:space="preserve">party software. </w:t>
      </w:r>
      <w:r w:rsidRPr="001A6697" w:rsidR="005F2806">
        <w:rPr>
          <w:rFonts w:cs="Tahoma"/>
          <w:sz w:val="20"/>
        </w:rPr>
        <w:t xml:space="preserve">Multiple forms are created for Candidate registration, Client Registration, Contact </w:t>
      </w:r>
      <w:r w:rsidRPr="001A6697" w:rsidR="00B70AE1">
        <w:rPr>
          <w:rFonts w:cs="Tahoma"/>
          <w:sz w:val="20"/>
        </w:rPr>
        <w:t>U</w:t>
      </w:r>
      <w:r w:rsidRPr="001A6697" w:rsidR="005F2806">
        <w:rPr>
          <w:rFonts w:cs="Tahoma"/>
          <w:sz w:val="20"/>
        </w:rPr>
        <w:t xml:space="preserve">s and these can be edited within the software. The HTML code can then be paced onto the </w:t>
      </w:r>
      <w:r w:rsidRPr="001A6697" w:rsidR="003B3E6F">
        <w:rPr>
          <w:rFonts w:cs="Tahoma"/>
          <w:sz w:val="20"/>
        </w:rPr>
        <w:t xml:space="preserve">web developer to add to the specific pages on the website. </w:t>
      </w:r>
      <w:r w:rsidRPr="001A6697" w:rsidR="00B70AE1">
        <w:rPr>
          <w:rFonts w:cs="Tahoma"/>
          <w:sz w:val="20"/>
        </w:rPr>
        <w:t>The information is mapped directly into the system to save the details.</w:t>
      </w:r>
    </w:p>
    <w:p w:rsidRPr="001A6697" w:rsidR="00326899" w:rsidP="7D4FD078" w:rsidRDefault="00EB23E8" w14:paraId="2F086E20" w14:textId="37277564">
      <w:pPr>
        <w:pStyle w:val="BodyText"/>
        <w:ind w:left="0"/>
        <w:rPr>
          <w:rFonts w:cs="Tahoma"/>
          <w:sz w:val="20"/>
        </w:rPr>
      </w:pPr>
      <w:r w:rsidRPr="001A6697">
        <w:rPr>
          <w:rFonts w:cs="Tahoma"/>
          <w:sz w:val="20"/>
        </w:rPr>
        <w:t xml:space="preserve">The ability to show dashboards for various areas of the business will help with decision making and future planning. Having the historic data to compare </w:t>
      </w:r>
      <w:r w:rsidRPr="001A6697" w:rsidR="0081271E">
        <w:rPr>
          <w:rFonts w:cs="Tahoma"/>
          <w:sz w:val="20"/>
        </w:rPr>
        <w:t xml:space="preserve">will be a great visual to show high level management. </w:t>
      </w:r>
      <w:r w:rsidRPr="001A6697" w:rsidR="00297C38">
        <w:rPr>
          <w:rFonts w:cs="Tahoma"/>
          <w:sz w:val="20"/>
        </w:rPr>
        <w:t>Profits, spending, budgets</w:t>
      </w:r>
      <w:r w:rsidRPr="001A6697" w:rsidR="00EE520A">
        <w:rPr>
          <w:rFonts w:cs="Tahoma"/>
          <w:sz w:val="20"/>
        </w:rPr>
        <w:t>, goals</w:t>
      </w:r>
      <w:r w:rsidRPr="001A6697" w:rsidR="00A4729A">
        <w:rPr>
          <w:rFonts w:cs="Tahoma"/>
          <w:sz w:val="20"/>
        </w:rPr>
        <w:t>, planning</w:t>
      </w:r>
      <w:r w:rsidRPr="001A6697" w:rsidR="00297C38">
        <w:rPr>
          <w:rFonts w:cs="Tahoma"/>
          <w:sz w:val="20"/>
        </w:rPr>
        <w:t>…</w:t>
      </w:r>
    </w:p>
    <w:p w:rsidRPr="001A6697" w:rsidR="0081271E" w:rsidP="7D4FD078" w:rsidRDefault="0081271E" w14:paraId="08DFF258" w14:textId="21FF5FA1">
      <w:pPr>
        <w:pStyle w:val="BodyText"/>
        <w:ind w:left="0"/>
        <w:rPr>
          <w:rFonts w:cs="Tahoma"/>
          <w:sz w:val="20"/>
        </w:rPr>
      </w:pPr>
      <w:r w:rsidRPr="001A6697">
        <w:rPr>
          <w:rFonts w:cs="Tahoma"/>
          <w:sz w:val="20"/>
        </w:rPr>
        <w:t xml:space="preserve">Dashboards </w:t>
      </w:r>
      <w:r w:rsidRPr="001A6697" w:rsidR="00A11FC2">
        <w:rPr>
          <w:rFonts w:cs="Tahoma"/>
          <w:sz w:val="20"/>
        </w:rPr>
        <w:t xml:space="preserve">for internal operations will be useful for holiday planning also, at a glance see who is off at specific times of the year to ensure there is no under staffing. </w:t>
      </w:r>
    </w:p>
    <w:p w:rsidRPr="001A6697" w:rsidR="00543239" w:rsidP="00543239" w:rsidRDefault="00297C38" w14:paraId="3FDB6F09" w14:textId="77777777">
      <w:pPr>
        <w:pStyle w:val="BodyText"/>
        <w:ind w:left="0"/>
        <w:rPr>
          <w:rFonts w:cs="Tahoma"/>
          <w:sz w:val="20"/>
        </w:rPr>
      </w:pPr>
      <w:r w:rsidRPr="001A6697">
        <w:rPr>
          <w:rFonts w:cs="Tahoma"/>
          <w:sz w:val="20"/>
        </w:rPr>
        <w:t xml:space="preserve">Removal of </w:t>
      </w:r>
      <w:r w:rsidRPr="001A6697" w:rsidR="00F063BE">
        <w:rPr>
          <w:rFonts w:cs="Tahoma"/>
          <w:sz w:val="20"/>
        </w:rPr>
        <w:t>third-party</w:t>
      </w:r>
      <w:r w:rsidRPr="001A6697">
        <w:rPr>
          <w:rFonts w:cs="Tahoma"/>
          <w:sz w:val="20"/>
        </w:rPr>
        <w:t xml:space="preserve"> software that was </w:t>
      </w:r>
      <w:r w:rsidRPr="001A6697" w:rsidR="00325AC9">
        <w:rPr>
          <w:rFonts w:cs="Tahoma"/>
          <w:sz w:val="20"/>
        </w:rPr>
        <w:t>previously</w:t>
      </w:r>
      <w:r w:rsidRPr="001A6697">
        <w:rPr>
          <w:rFonts w:cs="Tahoma"/>
          <w:sz w:val="20"/>
        </w:rPr>
        <w:t xml:space="preserve"> used will save costs and streamline the </w:t>
      </w:r>
      <w:r w:rsidRPr="001A6697" w:rsidR="00325AC9">
        <w:rPr>
          <w:rFonts w:cs="Tahoma"/>
          <w:sz w:val="20"/>
        </w:rPr>
        <w:t xml:space="preserve">amount of data being passed that could lead to a data breach, this is a safer option to have all data in one place. </w:t>
      </w:r>
    </w:p>
    <w:p w:rsidRPr="001A6697" w:rsidR="002D60A9" w:rsidP="00543239" w:rsidRDefault="002D60A9" w14:paraId="5751CDD8" w14:textId="2F157932">
      <w:pPr>
        <w:pStyle w:val="BodyText"/>
        <w:ind w:left="0"/>
        <w:rPr>
          <w:rFonts w:cs="Tahoma"/>
          <w:sz w:val="20"/>
        </w:rPr>
      </w:pPr>
      <w:r w:rsidRPr="001A6697">
        <w:rPr>
          <w:rFonts w:cs="Tahoma"/>
          <w:sz w:val="20"/>
        </w:rPr>
        <w:t>The BSC</w:t>
      </w:r>
      <w:r w:rsidRPr="001A6697" w:rsidR="00426CE0">
        <w:rPr>
          <w:rFonts w:cs="Tahoma"/>
          <w:sz w:val="20"/>
        </w:rPr>
        <w:t xml:space="preserve"> is also a benefit that provides the company with a framework to align to. This </w:t>
      </w:r>
      <w:r w:rsidRPr="001A6697" w:rsidR="00FF4AC8">
        <w:rPr>
          <w:rFonts w:cs="Tahoma"/>
          <w:sz w:val="20"/>
        </w:rPr>
        <w:t xml:space="preserve">is a </w:t>
      </w:r>
      <w:r w:rsidRPr="001A6697" w:rsidR="00426CE0">
        <w:rPr>
          <w:rFonts w:cs="Tahoma"/>
          <w:sz w:val="20"/>
        </w:rPr>
        <w:t xml:space="preserve">strategy </w:t>
      </w:r>
      <w:r w:rsidRPr="001A6697" w:rsidR="00FF4AC8">
        <w:rPr>
          <w:rFonts w:cs="Tahoma"/>
          <w:sz w:val="20"/>
        </w:rPr>
        <w:t xml:space="preserve">that links all the projects/processes to measures and each measure to set strategy to be transparent to all involved and accountable. </w:t>
      </w:r>
      <w:r w:rsidRPr="001A6697" w:rsidR="00A87DDE">
        <w:rPr>
          <w:rFonts w:cs="Tahoma"/>
          <w:sz w:val="20"/>
        </w:rPr>
        <w:t xml:space="preserve">It allows the business to be responsive change going forward and plan the next steps. </w:t>
      </w:r>
    </w:p>
    <w:p w:rsidRPr="001A6697" w:rsidR="00543239" w:rsidP="00543239" w:rsidRDefault="00543239" w14:paraId="4B360B6D" w14:textId="77777777">
      <w:pPr>
        <w:pStyle w:val="BodyText"/>
        <w:ind w:left="0"/>
        <w:rPr>
          <w:rFonts w:cs="Tahoma"/>
          <w:sz w:val="20"/>
        </w:rPr>
      </w:pPr>
    </w:p>
    <w:p w:rsidRPr="00787D84" w:rsidR="0080180E" w:rsidP="00112A5E" w:rsidRDefault="0080180E" w14:paraId="7DB1CE15" w14:textId="475042AD">
      <w:pPr>
        <w:pStyle w:val="Heading2"/>
        <w:numPr>
          <w:ilvl w:val="1"/>
          <w:numId w:val="6"/>
        </w:numPr>
        <w:rPr>
          <w:rFonts w:cs="Tahoma"/>
          <w:szCs w:val="32"/>
        </w:rPr>
      </w:pPr>
      <w:bookmarkStart w:name="_Toc80113651" w:id="47"/>
      <w:r w:rsidRPr="00787D84">
        <w:rPr>
          <w:rFonts w:cs="Tahoma"/>
          <w:szCs w:val="32"/>
        </w:rPr>
        <w:t>Employee Benefits</w:t>
      </w:r>
      <w:bookmarkEnd w:id="47"/>
      <w:r w:rsidRPr="00787D84">
        <w:rPr>
          <w:rFonts w:cs="Tahoma"/>
          <w:szCs w:val="32"/>
        </w:rPr>
        <w:t xml:space="preserve"> </w:t>
      </w:r>
    </w:p>
    <w:p w:rsidRPr="001A6697" w:rsidR="00E803EE" w:rsidP="00543239" w:rsidRDefault="00543239" w14:paraId="79B31E56" w14:textId="060BEB67">
      <w:pPr>
        <w:pStyle w:val="BodyText"/>
        <w:ind w:left="0"/>
        <w:rPr>
          <w:rFonts w:cs="Tahoma"/>
          <w:sz w:val="20"/>
          <w:lang w:val="en-US"/>
        </w:rPr>
      </w:pPr>
      <w:r w:rsidRPr="001A6697">
        <w:rPr>
          <w:rFonts w:cs="Tahoma"/>
          <w:sz w:val="20"/>
          <w:lang w:val="en-US"/>
        </w:rPr>
        <w:t>At first the em</w:t>
      </w:r>
      <w:r w:rsidRPr="001A6697" w:rsidR="00544584">
        <w:rPr>
          <w:rFonts w:cs="Tahoma"/>
          <w:sz w:val="20"/>
          <w:lang w:val="en-US"/>
        </w:rPr>
        <w:t xml:space="preserve">ployees </w:t>
      </w:r>
      <w:r w:rsidRPr="001A6697" w:rsidR="00D341FA">
        <w:rPr>
          <w:rFonts w:cs="Tahoma"/>
          <w:sz w:val="20"/>
          <w:lang w:val="en-US"/>
        </w:rPr>
        <w:t xml:space="preserve">may </w:t>
      </w:r>
      <w:r w:rsidRPr="001A6697" w:rsidR="00C20AC0">
        <w:rPr>
          <w:rFonts w:cs="Tahoma"/>
          <w:sz w:val="20"/>
          <w:lang w:val="en-US"/>
        </w:rPr>
        <w:t xml:space="preserve">not like the sound of a new system to use </w:t>
      </w:r>
      <w:r w:rsidRPr="001A6697" w:rsidR="00D341FA">
        <w:rPr>
          <w:rFonts w:cs="Tahoma"/>
          <w:sz w:val="20"/>
          <w:lang w:val="en-US"/>
        </w:rPr>
        <w:t>every day</w:t>
      </w:r>
      <w:r w:rsidRPr="001A6697" w:rsidR="00C20AC0">
        <w:rPr>
          <w:rFonts w:cs="Tahoma"/>
          <w:sz w:val="20"/>
          <w:lang w:val="en-US"/>
        </w:rPr>
        <w:t xml:space="preserve">. They have become </w:t>
      </w:r>
      <w:r w:rsidRPr="001A6697" w:rsidR="00A4729A">
        <w:rPr>
          <w:rFonts w:cs="Tahoma"/>
          <w:sz w:val="20"/>
          <w:lang w:val="en-US"/>
        </w:rPr>
        <w:t>accustom</w:t>
      </w:r>
      <w:r w:rsidRPr="001A6697" w:rsidR="00C20AC0">
        <w:rPr>
          <w:rFonts w:cs="Tahoma"/>
          <w:sz w:val="20"/>
          <w:lang w:val="en-US"/>
        </w:rPr>
        <w:t xml:space="preserve"> to the old system even though it is slow and out of date they know the exactly how to use it and ar</w:t>
      </w:r>
      <w:r w:rsidRPr="001A6697" w:rsidR="00B36C55">
        <w:rPr>
          <w:rFonts w:cs="Tahoma"/>
          <w:sz w:val="20"/>
          <w:lang w:val="en-US"/>
        </w:rPr>
        <w:t xml:space="preserve">e capable at getting the job in question done as fast as they think it is possible. </w:t>
      </w:r>
      <w:r w:rsidRPr="001A6697" w:rsidR="00D341FA">
        <w:rPr>
          <w:rFonts w:cs="Tahoma"/>
          <w:sz w:val="20"/>
          <w:lang w:val="en-US"/>
        </w:rPr>
        <w:t>This is normal for many businesses, many employees fear change as mentioned i</w:t>
      </w:r>
      <w:r w:rsidRPr="001A6697" w:rsidR="00E803EE">
        <w:rPr>
          <w:rFonts w:cs="Tahoma"/>
          <w:sz w:val="20"/>
          <w:lang w:val="en-US"/>
        </w:rPr>
        <w:t>n our methodology, this has been taken into account.</w:t>
      </w:r>
    </w:p>
    <w:p w:rsidRPr="001A6697" w:rsidR="006D336C" w:rsidP="006D336C" w:rsidRDefault="00B36C55" w14:paraId="6EA1FEAB" w14:textId="3F9A8791">
      <w:pPr>
        <w:pStyle w:val="BodyText"/>
        <w:ind w:left="0"/>
        <w:rPr>
          <w:rFonts w:cs="Tahoma"/>
          <w:sz w:val="20"/>
          <w:lang w:val="en-US"/>
        </w:rPr>
      </w:pPr>
      <w:r w:rsidRPr="001A6697">
        <w:rPr>
          <w:rFonts w:cs="Tahoma"/>
          <w:sz w:val="20"/>
          <w:lang w:val="en-US"/>
        </w:rPr>
        <w:t>M</w:t>
      </w:r>
      <w:r w:rsidRPr="001A6697" w:rsidR="00D35B4E">
        <w:rPr>
          <w:rFonts w:cs="Tahoma"/>
          <w:sz w:val="20"/>
          <w:lang w:val="en-US"/>
        </w:rPr>
        <w:t>icrosoft</w:t>
      </w:r>
      <w:r w:rsidRPr="001A6697">
        <w:rPr>
          <w:rFonts w:cs="Tahoma"/>
          <w:sz w:val="20"/>
          <w:lang w:val="en-US"/>
        </w:rPr>
        <w:t xml:space="preserve"> Dynamics will speed </w:t>
      </w:r>
      <w:r w:rsidRPr="001A6697" w:rsidR="00E803EE">
        <w:rPr>
          <w:rFonts w:cs="Tahoma"/>
          <w:sz w:val="20"/>
          <w:lang w:val="en-US"/>
        </w:rPr>
        <w:t>up</w:t>
      </w:r>
      <w:r w:rsidRPr="001A6697">
        <w:rPr>
          <w:rFonts w:cs="Tahoma"/>
          <w:sz w:val="20"/>
          <w:lang w:val="en-US"/>
        </w:rPr>
        <w:t xml:space="preserve"> </w:t>
      </w:r>
      <w:r w:rsidRPr="001A6697" w:rsidR="00E803EE">
        <w:rPr>
          <w:rFonts w:cs="Tahoma"/>
          <w:sz w:val="20"/>
          <w:lang w:val="en-US"/>
        </w:rPr>
        <w:t>many processes</w:t>
      </w:r>
      <w:r w:rsidRPr="001A6697">
        <w:rPr>
          <w:rFonts w:cs="Tahoma"/>
          <w:sz w:val="20"/>
          <w:lang w:val="en-US"/>
        </w:rPr>
        <w:t xml:space="preserve">. </w:t>
      </w:r>
      <w:r w:rsidRPr="001A6697" w:rsidR="00E803EE">
        <w:rPr>
          <w:rFonts w:cs="Tahoma"/>
          <w:sz w:val="20"/>
          <w:lang w:val="en-US"/>
        </w:rPr>
        <w:t>For example, d</w:t>
      </w:r>
      <w:r w:rsidRPr="001A6697">
        <w:rPr>
          <w:rFonts w:cs="Tahoma"/>
          <w:sz w:val="20"/>
          <w:lang w:val="en-US"/>
        </w:rPr>
        <w:t xml:space="preserve">etails will come from the website forms directly into the system </w:t>
      </w:r>
      <w:r w:rsidRPr="001A6697" w:rsidR="00834C6F">
        <w:rPr>
          <w:rFonts w:cs="Tahoma"/>
          <w:sz w:val="20"/>
          <w:lang w:val="en-US"/>
        </w:rPr>
        <w:t>as leads for candidates, accounts for clients and marketing lists for any potential clients</w:t>
      </w:r>
      <w:r w:rsidRPr="001A6697" w:rsidR="00D341FA">
        <w:rPr>
          <w:rFonts w:cs="Tahoma"/>
          <w:sz w:val="20"/>
          <w:lang w:val="en-US"/>
        </w:rPr>
        <w:t xml:space="preserve"> that showed an interest and signed up on the website.</w:t>
      </w:r>
      <w:r w:rsidRPr="001A6697" w:rsidR="00E803EE">
        <w:rPr>
          <w:rFonts w:cs="Tahoma"/>
          <w:sz w:val="20"/>
          <w:lang w:val="en-US"/>
        </w:rPr>
        <w:t xml:space="preserve"> </w:t>
      </w:r>
      <w:r w:rsidRPr="001A6697" w:rsidR="00790CB7">
        <w:rPr>
          <w:rFonts w:cs="Tahoma"/>
          <w:sz w:val="20"/>
          <w:lang w:val="en-US"/>
        </w:rPr>
        <w:t xml:space="preserve">A huge benefit for the employee, saving time and possibility of human error. </w:t>
      </w:r>
      <w:r w:rsidRPr="001A6697" w:rsidR="006D336C">
        <w:rPr>
          <w:rFonts w:cs="Tahoma"/>
          <w:sz w:val="20"/>
          <w:lang w:val="en-US"/>
        </w:rPr>
        <w:t xml:space="preserve">The removal of human </w:t>
      </w:r>
      <w:r w:rsidRPr="001A6697" w:rsidR="00246D35">
        <w:rPr>
          <w:rFonts w:cs="Tahoma"/>
          <w:sz w:val="20"/>
          <w:lang w:val="en-US"/>
        </w:rPr>
        <w:t xml:space="preserve">error </w:t>
      </w:r>
      <w:r w:rsidRPr="001A6697" w:rsidR="006D336C">
        <w:rPr>
          <w:rFonts w:cs="Tahoma"/>
          <w:sz w:val="20"/>
          <w:lang w:val="en-US"/>
        </w:rPr>
        <w:t xml:space="preserve">due to not needing to copy data from many sources also means better quality data. </w:t>
      </w:r>
    </w:p>
    <w:p w:rsidRPr="001A6697" w:rsidR="00543239" w:rsidP="00543239" w:rsidRDefault="00790CB7" w14:paraId="47510C77" w14:textId="57B3D384">
      <w:pPr>
        <w:pStyle w:val="BodyText"/>
        <w:ind w:left="0"/>
        <w:rPr>
          <w:rFonts w:cs="Tahoma"/>
          <w:sz w:val="20"/>
          <w:lang w:val="en-US"/>
        </w:rPr>
      </w:pPr>
      <w:r w:rsidRPr="001A6697">
        <w:rPr>
          <w:rFonts w:cs="Tahoma"/>
          <w:sz w:val="20"/>
          <w:lang w:val="en-US"/>
        </w:rPr>
        <w:t xml:space="preserve">More time focused on placing candidates with jobs and </w:t>
      </w:r>
      <w:r w:rsidRPr="001A6697" w:rsidR="00ED4C53">
        <w:rPr>
          <w:rFonts w:cs="Tahoma"/>
          <w:sz w:val="20"/>
          <w:lang w:val="en-US"/>
        </w:rPr>
        <w:t xml:space="preserve">dealing with them to make sure they are the right </w:t>
      </w:r>
      <w:r w:rsidRPr="001A6697" w:rsidR="0003601B">
        <w:rPr>
          <w:rFonts w:cs="Tahoma"/>
          <w:sz w:val="20"/>
          <w:lang w:val="en-US"/>
        </w:rPr>
        <w:t>fit;</w:t>
      </w:r>
      <w:r w:rsidRPr="001A6697" w:rsidR="00ED4C53">
        <w:rPr>
          <w:rFonts w:cs="Tahoma"/>
          <w:sz w:val="20"/>
          <w:lang w:val="en-US"/>
        </w:rPr>
        <w:t xml:space="preserve"> the more candidates placed the more commission earned by the employee. </w:t>
      </w:r>
    </w:p>
    <w:p w:rsidRPr="001A6697" w:rsidR="00ED4C53" w:rsidP="00543239" w:rsidRDefault="00ED4C53" w14:paraId="074C7FB6" w14:textId="45A8E036">
      <w:pPr>
        <w:pStyle w:val="BodyText"/>
        <w:ind w:left="0"/>
        <w:rPr>
          <w:rFonts w:cs="Tahoma"/>
          <w:sz w:val="20"/>
          <w:lang w:val="en-US"/>
        </w:rPr>
      </w:pPr>
      <w:r w:rsidRPr="001A6697">
        <w:rPr>
          <w:rFonts w:cs="Tahoma"/>
          <w:sz w:val="20"/>
          <w:lang w:val="en-US"/>
        </w:rPr>
        <w:t xml:space="preserve">Having all the client and candidates details in the one system </w:t>
      </w:r>
      <w:r w:rsidRPr="001A6697" w:rsidR="004C5D15">
        <w:rPr>
          <w:rFonts w:cs="Tahoma"/>
          <w:sz w:val="20"/>
          <w:lang w:val="en-US"/>
        </w:rPr>
        <w:t>and being able to search the entire list all on the system will ensure fasting matching again</w:t>
      </w:r>
      <w:r w:rsidRPr="001A6697" w:rsidR="0003601B">
        <w:rPr>
          <w:rFonts w:cs="Tahoma"/>
          <w:sz w:val="20"/>
          <w:lang w:val="en-US"/>
        </w:rPr>
        <w:t xml:space="preserve"> and more detailed searches. </w:t>
      </w:r>
    </w:p>
    <w:p w:rsidRPr="001A6697" w:rsidR="0003601B" w:rsidP="00543239" w:rsidRDefault="0003601B" w14:paraId="19E73BF5" w14:textId="76D0A631">
      <w:pPr>
        <w:pStyle w:val="BodyText"/>
        <w:ind w:left="0"/>
        <w:rPr>
          <w:rFonts w:cs="Tahoma"/>
          <w:sz w:val="20"/>
          <w:lang w:val="en-US"/>
        </w:rPr>
      </w:pPr>
      <w:r w:rsidRPr="001A6697">
        <w:rPr>
          <w:rFonts w:cs="Tahoma"/>
          <w:sz w:val="20"/>
          <w:lang w:val="en-US"/>
        </w:rPr>
        <w:t>With the ease of entering the information into the website forms</w:t>
      </w:r>
      <w:r w:rsidRPr="001A6697" w:rsidR="007D43A7">
        <w:rPr>
          <w:rFonts w:cs="Tahoma"/>
          <w:sz w:val="20"/>
          <w:lang w:val="en-US"/>
        </w:rPr>
        <w:t xml:space="preserve"> from </w:t>
      </w:r>
      <w:r w:rsidRPr="001A6697" w:rsidR="00DB5261">
        <w:rPr>
          <w:rFonts w:cs="Tahoma"/>
          <w:sz w:val="20"/>
          <w:lang w:val="en-US"/>
        </w:rPr>
        <w:t>a user’s</w:t>
      </w:r>
      <w:r w:rsidRPr="001A6697" w:rsidR="007D43A7">
        <w:rPr>
          <w:rFonts w:cs="Tahoma"/>
          <w:sz w:val="20"/>
          <w:lang w:val="en-US"/>
        </w:rPr>
        <w:t xml:space="preserve"> point of view, there is less friction in the registration process therefore more candidates will </w:t>
      </w:r>
      <w:r w:rsidRPr="001A6697" w:rsidR="00DB5261">
        <w:rPr>
          <w:rFonts w:cs="Tahoma"/>
          <w:sz w:val="20"/>
          <w:lang w:val="en-US"/>
        </w:rPr>
        <w:t xml:space="preserve">be able to </w:t>
      </w:r>
      <w:r w:rsidRPr="001A6697" w:rsidR="007D43A7">
        <w:rPr>
          <w:rFonts w:cs="Tahoma"/>
          <w:sz w:val="20"/>
          <w:lang w:val="en-US"/>
        </w:rPr>
        <w:t xml:space="preserve">sign up. </w:t>
      </w:r>
      <w:r w:rsidRPr="001A6697" w:rsidR="0052003F">
        <w:rPr>
          <w:rFonts w:cs="Tahoma"/>
          <w:sz w:val="20"/>
          <w:lang w:val="en-US"/>
        </w:rPr>
        <w:t xml:space="preserve">This is also down to a good user experience on the website, clearly outlining </w:t>
      </w:r>
      <w:r w:rsidRPr="001A6697" w:rsidR="00DB5261">
        <w:rPr>
          <w:rFonts w:cs="Tahoma"/>
          <w:sz w:val="20"/>
          <w:lang w:val="en-US"/>
        </w:rPr>
        <w:t xml:space="preserve">the call to action is to </w:t>
      </w:r>
      <w:r w:rsidRPr="001A6697" w:rsidR="00A66AE9">
        <w:rPr>
          <w:rFonts w:cs="Tahoma"/>
          <w:sz w:val="20"/>
          <w:lang w:val="en-US"/>
        </w:rPr>
        <w:t xml:space="preserve">fill out the form and </w:t>
      </w:r>
      <w:r w:rsidRPr="001A6697" w:rsidR="0052003F">
        <w:rPr>
          <w:rFonts w:cs="Tahoma"/>
          <w:sz w:val="20"/>
          <w:lang w:val="en-US"/>
        </w:rPr>
        <w:t xml:space="preserve">how to </w:t>
      </w:r>
      <w:r w:rsidRPr="001A6697" w:rsidR="00A66AE9">
        <w:rPr>
          <w:rFonts w:cs="Tahoma"/>
          <w:sz w:val="20"/>
          <w:lang w:val="en-US"/>
        </w:rPr>
        <w:t>do so</w:t>
      </w:r>
      <w:r w:rsidRPr="001A6697" w:rsidR="0052003F">
        <w:rPr>
          <w:rFonts w:cs="Tahoma"/>
          <w:sz w:val="20"/>
          <w:lang w:val="en-US"/>
        </w:rPr>
        <w:t xml:space="preserve"> and what will happen next in the process. </w:t>
      </w:r>
    </w:p>
    <w:p w:rsidRPr="001A6697" w:rsidR="00170811" w:rsidP="00543239" w:rsidRDefault="00560D03" w14:paraId="2A1FE28D" w14:textId="1F6BB598">
      <w:pPr>
        <w:pStyle w:val="BodyText"/>
        <w:ind w:left="0"/>
        <w:rPr>
          <w:rFonts w:cs="Tahoma"/>
          <w:sz w:val="20"/>
          <w:lang w:val="en-US"/>
        </w:rPr>
      </w:pPr>
      <w:r w:rsidRPr="001A6697">
        <w:rPr>
          <w:rFonts w:cs="Tahoma"/>
          <w:sz w:val="20"/>
          <w:lang w:val="en-US"/>
        </w:rPr>
        <w:t xml:space="preserve">At a glance being able to see the number of live candidates will be great for setting goals. </w:t>
      </w:r>
    </w:p>
    <w:p w:rsidRPr="001A6697" w:rsidR="00560D03" w:rsidP="00543239" w:rsidRDefault="000B5A39" w14:paraId="1C7A2D62" w14:textId="04103E67">
      <w:pPr>
        <w:pStyle w:val="BodyText"/>
        <w:ind w:left="0"/>
        <w:rPr>
          <w:rFonts w:cs="Tahoma"/>
          <w:sz w:val="20"/>
          <w:lang w:val="en-US"/>
        </w:rPr>
      </w:pPr>
      <w:r w:rsidRPr="001A6697">
        <w:rPr>
          <w:rFonts w:cs="Tahoma"/>
          <w:sz w:val="20"/>
          <w:lang w:val="en-US"/>
        </w:rPr>
        <w:t xml:space="preserve">Once more and more candidates go through the short process and get </w:t>
      </w:r>
      <w:r w:rsidRPr="001A6697" w:rsidR="00D35B4E">
        <w:rPr>
          <w:rFonts w:cs="Tahoma"/>
          <w:sz w:val="20"/>
          <w:lang w:val="en-US"/>
        </w:rPr>
        <w:t>placed,</w:t>
      </w:r>
      <w:r w:rsidRPr="001A6697">
        <w:rPr>
          <w:rFonts w:cs="Tahoma"/>
          <w:sz w:val="20"/>
          <w:lang w:val="en-US"/>
        </w:rPr>
        <w:t xml:space="preserve"> they will start to spread the word of success to their friends and family, word of mouth is great for company reputation, which could in turn lead to more people apply and registering for jobs with SAS Recruitment.</w:t>
      </w:r>
    </w:p>
    <w:p w:rsidRPr="001A6697" w:rsidR="00CA5D07" w:rsidP="00543239" w:rsidRDefault="004735EE" w14:paraId="37C9293F" w14:textId="24A1CA0E">
      <w:pPr>
        <w:pStyle w:val="BodyText"/>
        <w:ind w:left="0"/>
        <w:rPr>
          <w:rFonts w:cs="Tahoma"/>
          <w:sz w:val="20"/>
          <w:lang w:val="en-US"/>
        </w:rPr>
      </w:pPr>
      <w:r w:rsidRPr="001A6697">
        <w:rPr>
          <w:rFonts w:cs="Tahoma"/>
          <w:sz w:val="20"/>
          <w:lang w:val="en-US"/>
        </w:rPr>
        <w:t>Sending emails directly f</w:t>
      </w:r>
      <w:r w:rsidRPr="001A6697" w:rsidR="00E6028B">
        <w:rPr>
          <w:rFonts w:cs="Tahoma"/>
          <w:sz w:val="20"/>
          <w:lang w:val="en-US"/>
        </w:rPr>
        <w:t>ro</w:t>
      </w:r>
      <w:r w:rsidRPr="001A6697">
        <w:rPr>
          <w:rFonts w:cs="Tahoma"/>
          <w:sz w:val="20"/>
          <w:lang w:val="en-US"/>
        </w:rPr>
        <w:t>m the system will also save a third</w:t>
      </w:r>
      <w:r w:rsidRPr="001A6697" w:rsidR="43FAB8BF">
        <w:rPr>
          <w:rFonts w:cs="Tahoma"/>
          <w:sz w:val="20"/>
          <w:lang w:val="en-US"/>
        </w:rPr>
        <w:t>-</w:t>
      </w:r>
      <w:r w:rsidRPr="001A6697">
        <w:rPr>
          <w:rFonts w:cs="Tahoma"/>
          <w:sz w:val="20"/>
          <w:lang w:val="en-US"/>
        </w:rPr>
        <w:t>party tool being used.</w:t>
      </w:r>
      <w:r w:rsidRPr="001A6697" w:rsidR="00E6028B">
        <w:rPr>
          <w:rFonts w:cs="Tahoma"/>
          <w:sz w:val="20"/>
          <w:lang w:val="en-US"/>
        </w:rPr>
        <w:t xml:space="preserve"> </w:t>
      </w:r>
      <w:r w:rsidRPr="001A6697">
        <w:rPr>
          <w:rFonts w:cs="Tahoma"/>
          <w:sz w:val="20"/>
          <w:lang w:val="en-US"/>
        </w:rPr>
        <w:t xml:space="preserve"> </w:t>
      </w:r>
      <w:r w:rsidRPr="001A6697" w:rsidR="0071774B">
        <w:rPr>
          <w:rFonts w:cs="Tahoma"/>
          <w:sz w:val="20"/>
          <w:lang w:val="en-US"/>
        </w:rPr>
        <w:t xml:space="preserve">This retaining of current clients by sending valuable information on last </w:t>
      </w:r>
      <w:r w:rsidRPr="001A6697" w:rsidR="004A17FD">
        <w:rPr>
          <w:rFonts w:cs="Tahoma"/>
          <w:sz w:val="20"/>
          <w:lang w:val="en-US"/>
        </w:rPr>
        <w:t>month’s</w:t>
      </w:r>
      <w:r w:rsidRPr="001A6697" w:rsidR="0071774B">
        <w:rPr>
          <w:rFonts w:cs="Tahoma"/>
          <w:sz w:val="20"/>
          <w:lang w:val="en-US"/>
        </w:rPr>
        <w:t xml:space="preserve"> </w:t>
      </w:r>
      <w:r w:rsidRPr="001A6697" w:rsidR="004A17FD">
        <w:rPr>
          <w:rFonts w:cs="Tahoma"/>
          <w:sz w:val="20"/>
          <w:lang w:val="en-US"/>
        </w:rPr>
        <w:t>wins and how many candidate</w:t>
      </w:r>
      <w:r w:rsidRPr="001A6697" w:rsidR="67C9407F">
        <w:rPr>
          <w:rFonts w:cs="Tahoma"/>
          <w:sz w:val="20"/>
          <w:lang w:val="en-US"/>
        </w:rPr>
        <w:t>s</w:t>
      </w:r>
      <w:r w:rsidRPr="001A6697" w:rsidR="004A17FD">
        <w:rPr>
          <w:rFonts w:cs="Tahoma"/>
          <w:sz w:val="20"/>
          <w:lang w:val="en-US"/>
        </w:rPr>
        <w:t xml:space="preserve"> we placed, will provide the connection and center SAS Recruitment as a growing company doing great work. </w:t>
      </w:r>
    </w:p>
    <w:p w:rsidRPr="001A6697" w:rsidR="006D336C" w:rsidP="00543239" w:rsidRDefault="000B5A39" w14:paraId="1EB3A0D8" w14:textId="62698FAD">
      <w:pPr>
        <w:pStyle w:val="BodyText"/>
        <w:ind w:left="0"/>
        <w:rPr>
          <w:rFonts w:cs="Tahoma"/>
          <w:sz w:val="20"/>
          <w:lang w:val="en-US"/>
        </w:rPr>
      </w:pPr>
      <w:r w:rsidRPr="001A6697">
        <w:rPr>
          <w:rFonts w:cs="Tahoma"/>
          <w:sz w:val="20"/>
          <w:lang w:val="en-US"/>
        </w:rPr>
        <w:t xml:space="preserve">Another perk </w:t>
      </w:r>
      <w:r w:rsidRPr="001A6697" w:rsidR="006D336C">
        <w:rPr>
          <w:rFonts w:cs="Tahoma"/>
          <w:sz w:val="20"/>
          <w:lang w:val="en-US"/>
        </w:rPr>
        <w:t xml:space="preserve">for employees </w:t>
      </w:r>
      <w:r w:rsidRPr="001A6697">
        <w:rPr>
          <w:rFonts w:cs="Tahoma"/>
          <w:sz w:val="20"/>
          <w:lang w:val="en-US"/>
        </w:rPr>
        <w:t xml:space="preserve">would be </w:t>
      </w:r>
      <w:r w:rsidRPr="001A6697" w:rsidR="006D336C">
        <w:rPr>
          <w:rFonts w:cs="Tahoma"/>
          <w:sz w:val="20"/>
          <w:lang w:val="en-US"/>
        </w:rPr>
        <w:t xml:space="preserve">internal process of holiday views – being able to see the remaining holidays on a dashboard view. </w:t>
      </w:r>
    </w:p>
    <w:p w:rsidRPr="001A6697" w:rsidR="00170811" w:rsidP="6FE27AC4" w:rsidRDefault="00170811" w14:paraId="32EA847A" w14:textId="70FEDDCC">
      <w:pPr>
        <w:pStyle w:val="BodyText"/>
        <w:ind w:left="0"/>
        <w:rPr>
          <w:rFonts w:cs="Tahoma"/>
          <w:sz w:val="20"/>
          <w:szCs w:val="20"/>
          <w:lang w:val="en-US"/>
        </w:rPr>
      </w:pPr>
      <w:r w:rsidRPr="6FE27AC4" w:rsidR="066D71F8">
        <w:rPr>
          <w:rFonts w:cs="Tahoma"/>
          <w:sz w:val="20"/>
          <w:szCs w:val="20"/>
          <w:lang w:val="en-US"/>
        </w:rPr>
        <w:t xml:space="preserve">Upskilling with new software that is well known in other businesses </w:t>
      </w:r>
      <w:r w:rsidRPr="6FE27AC4" w:rsidR="21A135BA">
        <w:rPr>
          <w:rFonts w:cs="Tahoma"/>
          <w:sz w:val="20"/>
          <w:szCs w:val="20"/>
          <w:lang w:val="en-US"/>
        </w:rPr>
        <w:t xml:space="preserve">is great for the employee </w:t>
      </w:r>
      <w:r w:rsidRPr="6FE27AC4" w:rsidR="066D71F8">
        <w:rPr>
          <w:rFonts w:cs="Tahoma"/>
          <w:sz w:val="20"/>
          <w:szCs w:val="20"/>
          <w:lang w:val="en-US"/>
        </w:rPr>
        <w:t xml:space="preserve">and they can use </w:t>
      </w:r>
      <w:r w:rsidRPr="6FE27AC4" w:rsidR="21A135BA">
        <w:rPr>
          <w:rFonts w:cs="Tahoma"/>
          <w:sz w:val="20"/>
          <w:szCs w:val="20"/>
          <w:lang w:val="en-US"/>
        </w:rPr>
        <w:t xml:space="preserve">this new skill </w:t>
      </w:r>
      <w:r w:rsidRPr="6FE27AC4" w:rsidR="066D71F8">
        <w:rPr>
          <w:rFonts w:cs="Tahoma"/>
          <w:sz w:val="20"/>
          <w:szCs w:val="20"/>
          <w:lang w:val="en-US"/>
        </w:rPr>
        <w:t>in the future</w:t>
      </w:r>
      <w:r w:rsidRPr="6FE27AC4" w:rsidR="21A135BA">
        <w:rPr>
          <w:rFonts w:cs="Tahoma"/>
          <w:sz w:val="20"/>
          <w:szCs w:val="20"/>
          <w:lang w:val="en-US"/>
        </w:rPr>
        <w:t xml:space="preserve">. </w:t>
      </w:r>
    </w:p>
    <w:p w:rsidRPr="00787D84" w:rsidR="0080180E" w:rsidP="00112A5E" w:rsidRDefault="0080180E" w14:paraId="3F193889" w14:textId="4A35E506">
      <w:pPr>
        <w:pStyle w:val="Heading1"/>
        <w:numPr>
          <w:ilvl w:val="0"/>
          <w:numId w:val="6"/>
        </w:numPr>
        <w:jc w:val="left"/>
        <w:rPr>
          <w:rFonts w:cs="Tahoma"/>
          <w:szCs w:val="48"/>
          <w:lang w:val="en-US"/>
        </w:rPr>
      </w:pPr>
      <w:r w:rsidRPr="6FE27AC4" w:rsidR="79FC01A0">
        <w:rPr>
          <w:rFonts w:cs="Tahoma"/>
          <w:lang w:val="en-US"/>
        </w:rPr>
        <w:t xml:space="preserve"> </w:t>
      </w:r>
      <w:bookmarkStart w:name="_Toc80113652" w:id="48"/>
      <w:r w:rsidRPr="6FE27AC4" w:rsidR="79FC01A0">
        <w:rPr>
          <w:rFonts w:cs="Tahoma"/>
          <w:lang w:val="en-US"/>
        </w:rPr>
        <w:t>Future Work</w:t>
      </w:r>
      <w:bookmarkEnd w:id="48"/>
    </w:p>
    <w:p w:rsidR="74991006" w:rsidP="6FE27AC4" w:rsidRDefault="74991006" w14:paraId="1D7674DB" w14:textId="0DCBE8D8">
      <w:pPr>
        <w:pStyle w:val="BodyText"/>
        <w:spacing w:before="120" w:beforeAutospacing="off" w:after="120" w:afterAutospacing="off" w:line="259" w:lineRule="auto"/>
        <w:ind w:left="0" w:right="0"/>
        <w:jc w:val="both"/>
        <w:rPr>
          <w:rFonts w:cs="Tahoma"/>
          <w:sz w:val="20"/>
          <w:szCs w:val="20"/>
          <w:lang w:val="en-US"/>
        </w:rPr>
      </w:pPr>
      <w:r w:rsidRPr="6FE27AC4" w:rsidR="74991006">
        <w:rPr>
          <w:rFonts w:cs="Tahoma"/>
          <w:sz w:val="20"/>
          <w:szCs w:val="20"/>
          <w:lang w:val="en-US"/>
        </w:rPr>
        <w:t xml:space="preserve">During our initial analysis while selecting a suitable CRM, we tried to look at the whole package </w:t>
      </w:r>
      <w:r w:rsidRPr="6FE27AC4" w:rsidR="60641646">
        <w:rPr>
          <w:rFonts w:cs="Tahoma"/>
          <w:sz w:val="20"/>
          <w:szCs w:val="20"/>
          <w:lang w:val="en-US"/>
        </w:rPr>
        <w:t xml:space="preserve">rather than just the tools that we required.  </w:t>
      </w:r>
      <w:r w:rsidRPr="6FE27AC4" w:rsidR="48747CBD">
        <w:rPr>
          <w:rFonts w:cs="Tahoma"/>
          <w:sz w:val="20"/>
          <w:szCs w:val="20"/>
          <w:lang w:val="en-US"/>
        </w:rPr>
        <w:t>In doing so, our decision to select the Microsoft Dynamic Sales Hub and Marketing Hub</w:t>
      </w:r>
      <w:r w:rsidRPr="6FE27AC4" w:rsidR="5023638C">
        <w:rPr>
          <w:rFonts w:cs="Tahoma"/>
          <w:sz w:val="20"/>
          <w:szCs w:val="20"/>
          <w:lang w:val="en-US"/>
        </w:rPr>
        <w:t xml:space="preserve"> was based on the overall </w:t>
      </w:r>
      <w:r w:rsidRPr="6FE27AC4" w:rsidR="5023638C">
        <w:rPr>
          <w:rFonts w:cs="Tahoma"/>
          <w:sz w:val="20"/>
          <w:szCs w:val="20"/>
          <w:lang w:val="en-US"/>
        </w:rPr>
        <w:t>Microsoft</w:t>
      </w:r>
      <w:r w:rsidRPr="6FE27AC4" w:rsidR="5023638C">
        <w:rPr>
          <w:rFonts w:cs="Tahoma"/>
          <w:sz w:val="20"/>
          <w:szCs w:val="20"/>
          <w:lang w:val="en-US"/>
        </w:rPr>
        <w:t xml:space="preserve"> Dynamics package.  </w:t>
      </w:r>
    </w:p>
    <w:p w:rsidR="408F5505" w:rsidP="6FE27AC4" w:rsidRDefault="408F5505" w14:paraId="3918DD06" w14:textId="39BFB8A8">
      <w:pPr>
        <w:pStyle w:val="BodyText"/>
        <w:spacing w:before="120" w:beforeAutospacing="off" w:after="120" w:afterAutospacing="off" w:line="259" w:lineRule="auto"/>
        <w:ind w:left="0" w:right="0"/>
        <w:jc w:val="both"/>
        <w:rPr>
          <w:rFonts w:cs="Tahoma"/>
          <w:sz w:val="20"/>
          <w:szCs w:val="20"/>
          <w:lang w:val="en-US"/>
        </w:rPr>
      </w:pPr>
      <w:r w:rsidRPr="6FE27AC4" w:rsidR="408F5505">
        <w:rPr>
          <w:rFonts w:cs="Tahoma"/>
          <w:sz w:val="20"/>
          <w:szCs w:val="20"/>
          <w:lang w:val="en-US"/>
        </w:rPr>
        <w:t xml:space="preserve">Some of the other Dynamics tools which we believe would </w:t>
      </w:r>
      <w:r w:rsidRPr="6FE27AC4" w:rsidR="1847C948">
        <w:rPr>
          <w:rFonts w:cs="Tahoma"/>
          <w:sz w:val="20"/>
          <w:szCs w:val="20"/>
          <w:lang w:val="en-US"/>
        </w:rPr>
        <w:t>benefit the c</w:t>
      </w:r>
      <w:r w:rsidRPr="6FE27AC4" w:rsidR="408F5505">
        <w:rPr>
          <w:rFonts w:cs="Tahoma"/>
          <w:sz w:val="20"/>
          <w:szCs w:val="20"/>
          <w:lang w:val="en-US"/>
        </w:rPr>
        <w:t xml:space="preserve">ompany </w:t>
      </w:r>
      <w:r w:rsidRPr="6FE27AC4" w:rsidR="71E17763">
        <w:rPr>
          <w:rFonts w:cs="Tahoma"/>
          <w:sz w:val="20"/>
          <w:szCs w:val="20"/>
          <w:lang w:val="en-US"/>
        </w:rPr>
        <w:t>are the following:</w:t>
      </w:r>
    </w:p>
    <w:p w:rsidR="71E17763" w:rsidP="6FE27AC4" w:rsidRDefault="71E17763" w14:paraId="1E07F644" w14:textId="73317A36">
      <w:pPr>
        <w:pStyle w:val="BodyText"/>
        <w:numPr>
          <w:ilvl w:val="0"/>
          <w:numId w:val="14"/>
        </w:numPr>
        <w:spacing w:before="120" w:beforeAutospacing="off" w:after="120" w:afterAutospacing="off" w:line="259" w:lineRule="auto"/>
        <w:ind w:right="0"/>
        <w:jc w:val="both"/>
        <w:rPr>
          <w:rFonts w:cs="Tahoma"/>
          <w:sz w:val="20"/>
          <w:szCs w:val="20"/>
          <w:lang w:val="en-US"/>
        </w:rPr>
      </w:pPr>
      <w:r w:rsidRPr="6FE27AC4" w:rsidR="71E17763">
        <w:rPr>
          <w:rFonts w:cs="Tahoma"/>
          <w:sz w:val="20"/>
          <w:szCs w:val="20"/>
          <w:lang w:val="en-US"/>
        </w:rPr>
        <w:t>MS Dynamics Human Resources</w:t>
      </w:r>
    </w:p>
    <w:p w:rsidR="17572BB4" w:rsidP="6FE27AC4" w:rsidRDefault="17572BB4" w14:paraId="06005A32" w14:textId="360690A3">
      <w:pPr>
        <w:pStyle w:val="BodyText"/>
        <w:numPr>
          <w:ilvl w:val="0"/>
          <w:numId w:val="14"/>
        </w:numPr>
        <w:spacing w:before="120" w:beforeAutospacing="off" w:after="120" w:afterAutospacing="off" w:line="259" w:lineRule="auto"/>
        <w:ind w:right="0"/>
        <w:jc w:val="both"/>
        <w:rPr>
          <w:rFonts w:cs="Tahoma"/>
          <w:sz w:val="20"/>
          <w:szCs w:val="20"/>
          <w:lang w:val="en-US"/>
        </w:rPr>
      </w:pPr>
      <w:r w:rsidRPr="6FE27AC4" w:rsidR="17572BB4">
        <w:rPr>
          <w:rFonts w:cs="Tahoma"/>
          <w:sz w:val="20"/>
          <w:szCs w:val="20"/>
          <w:lang w:val="en-US"/>
        </w:rPr>
        <w:t>MS Dynamics Customer Services</w:t>
      </w:r>
    </w:p>
    <w:p w:rsidR="17572BB4" w:rsidP="6FE27AC4" w:rsidRDefault="17572BB4" w14:paraId="69AB7284" w14:textId="0DAEA93E">
      <w:pPr>
        <w:pStyle w:val="BodyText"/>
        <w:numPr>
          <w:ilvl w:val="0"/>
          <w:numId w:val="14"/>
        </w:numPr>
        <w:spacing w:before="120" w:beforeAutospacing="off" w:after="120" w:afterAutospacing="off" w:line="259" w:lineRule="auto"/>
        <w:ind w:right="0"/>
        <w:jc w:val="both"/>
        <w:rPr>
          <w:rFonts w:cs="Tahoma"/>
          <w:sz w:val="20"/>
          <w:szCs w:val="20"/>
          <w:lang w:val="en-US"/>
        </w:rPr>
      </w:pPr>
      <w:r w:rsidRPr="6FE27AC4" w:rsidR="17572BB4">
        <w:rPr>
          <w:rFonts w:cs="Tahoma"/>
          <w:sz w:val="20"/>
          <w:szCs w:val="20"/>
          <w:lang w:val="en-US"/>
        </w:rPr>
        <w:t>MS Dynamics Finance</w:t>
      </w:r>
    </w:p>
    <w:p w:rsidR="0E1701E4" w:rsidP="6FE27AC4" w:rsidRDefault="0E1701E4" w14:paraId="729BCF5E" w14:textId="5A61A306">
      <w:pPr>
        <w:pStyle w:val="BodyText"/>
        <w:spacing w:before="120" w:beforeAutospacing="off" w:after="120" w:afterAutospacing="off" w:line="259" w:lineRule="auto"/>
        <w:ind w:left="0" w:right="0"/>
        <w:jc w:val="both"/>
        <w:rPr>
          <w:rFonts w:cs="Tahoma"/>
          <w:sz w:val="20"/>
          <w:szCs w:val="20"/>
          <w:lang w:val="en-US"/>
        </w:rPr>
      </w:pPr>
      <w:r w:rsidRPr="6FE27AC4" w:rsidR="0E1701E4">
        <w:rPr>
          <w:rFonts w:cs="Tahoma"/>
          <w:sz w:val="20"/>
          <w:szCs w:val="20"/>
          <w:lang w:val="en-US"/>
        </w:rPr>
        <w:t>Along with these services, MS Dynamics also additional features such as MS Dynamics for MS Outlook</w:t>
      </w:r>
      <w:r w:rsidRPr="6FE27AC4" w:rsidR="5DFB4AE1">
        <w:rPr>
          <w:rFonts w:cs="Tahoma"/>
          <w:sz w:val="20"/>
          <w:szCs w:val="20"/>
          <w:lang w:val="en-US"/>
        </w:rPr>
        <w:t>, Chatbot builders and AI features which would benefit the company.</w:t>
      </w:r>
      <w:r w:rsidRPr="6FE27AC4" w:rsidR="7E360383">
        <w:rPr>
          <w:rFonts w:cs="Tahoma"/>
          <w:sz w:val="20"/>
          <w:szCs w:val="20"/>
          <w:lang w:val="en-US"/>
        </w:rPr>
        <w:t xml:space="preserve">  </w:t>
      </w:r>
    </w:p>
    <w:p w:rsidR="7E360383" w:rsidP="6FE27AC4" w:rsidRDefault="7E360383" w14:paraId="7DB80A00" w14:textId="31B336A6">
      <w:pPr>
        <w:pStyle w:val="BodyText"/>
        <w:spacing w:before="120" w:beforeAutospacing="off" w:after="120" w:afterAutospacing="off" w:line="259" w:lineRule="auto"/>
        <w:ind w:left="0" w:right="0"/>
        <w:jc w:val="both"/>
        <w:rPr>
          <w:rFonts w:cs="Tahoma"/>
          <w:sz w:val="20"/>
          <w:szCs w:val="20"/>
          <w:lang w:val="en-US"/>
        </w:rPr>
      </w:pPr>
      <w:r w:rsidRPr="6FE27AC4" w:rsidR="7E360383">
        <w:rPr>
          <w:rFonts w:cs="Tahoma"/>
          <w:sz w:val="20"/>
          <w:szCs w:val="20"/>
          <w:lang w:val="en-US"/>
        </w:rPr>
        <w:t>Upon successfully implementation of this project, we would like to undergo detailed cost benefit analysis for each item.</w:t>
      </w:r>
    </w:p>
    <w:p w:rsidRPr="001A6697" w:rsidR="0862A96B" w:rsidP="0862A96B" w:rsidRDefault="0862A96B" w14:paraId="0007D9EE" w14:textId="5B60AA51">
      <w:pPr>
        <w:pStyle w:val="BodyText"/>
        <w:ind w:left="0"/>
        <w:rPr>
          <w:rFonts w:cs="Tahoma"/>
          <w:sz w:val="20"/>
          <w:lang w:val="en-US"/>
        </w:rPr>
      </w:pPr>
    </w:p>
    <w:p w:rsidRPr="00787D84" w:rsidR="0080180E" w:rsidP="00112A5E" w:rsidRDefault="0080180E" w14:paraId="0EFE50AA" w14:textId="4038BA9F">
      <w:pPr>
        <w:pStyle w:val="Heading1"/>
        <w:numPr>
          <w:ilvl w:val="0"/>
          <w:numId w:val="6"/>
        </w:numPr>
        <w:jc w:val="left"/>
        <w:rPr>
          <w:rFonts w:cs="Tahoma"/>
          <w:szCs w:val="48"/>
          <w:lang w:val="en-GB"/>
        </w:rPr>
      </w:pPr>
      <w:r w:rsidRPr="00787D84">
        <w:rPr>
          <w:rFonts w:cs="Tahoma"/>
          <w:szCs w:val="48"/>
          <w:lang w:val="en-US"/>
        </w:rPr>
        <w:t xml:space="preserve"> </w:t>
      </w:r>
      <w:bookmarkStart w:name="_Toc80113653" w:id="49"/>
      <w:r w:rsidRPr="00787D84">
        <w:rPr>
          <w:rFonts w:cs="Tahoma"/>
          <w:szCs w:val="48"/>
          <w:lang w:val="en-US"/>
        </w:rPr>
        <w:t>Teamwork</w:t>
      </w:r>
      <w:bookmarkEnd w:id="49"/>
    </w:p>
    <w:p w:rsidRPr="001A6697" w:rsidR="00D57B10" w:rsidP="6FE27AC4" w:rsidRDefault="00D57B10" w14:paraId="47138E96" w14:textId="5524750E">
      <w:pPr>
        <w:pStyle w:val="BodyText"/>
        <w:ind w:left="0"/>
        <w:rPr>
          <w:rFonts w:cs="Tahoma"/>
          <w:sz w:val="20"/>
          <w:szCs w:val="20"/>
          <w:lang w:val="en-US"/>
        </w:rPr>
      </w:pPr>
      <w:r w:rsidRPr="6FE27AC4" w:rsidR="1F58FB0B">
        <w:rPr>
          <w:rFonts w:cs="Tahoma"/>
          <w:sz w:val="20"/>
          <w:szCs w:val="20"/>
          <w:lang w:val="en-US"/>
        </w:rPr>
        <w:t xml:space="preserve">Our team worked collaboratively on this project, we divided out the sections to work on and then reviewed all work weekly and made changes as per the meeting and iterated over the scope until got a final product. </w:t>
      </w:r>
      <w:r w:rsidRPr="6FE27AC4" w:rsidR="066DF974">
        <w:rPr>
          <w:rFonts w:cs="Tahoma"/>
          <w:sz w:val="20"/>
          <w:szCs w:val="20"/>
          <w:lang w:val="en-US"/>
        </w:rPr>
        <w:t xml:space="preserve">Sean set </w:t>
      </w:r>
      <w:r w:rsidRPr="6FE27AC4" w:rsidR="58FF65B7">
        <w:rPr>
          <w:rFonts w:cs="Tahoma"/>
          <w:sz w:val="20"/>
          <w:szCs w:val="20"/>
          <w:lang w:val="en-US"/>
        </w:rPr>
        <w:t xml:space="preserve">up a </w:t>
      </w:r>
      <w:r w:rsidRPr="6FE27AC4" w:rsidR="066DF974">
        <w:rPr>
          <w:rFonts w:cs="Tahoma"/>
          <w:sz w:val="20"/>
          <w:szCs w:val="20"/>
          <w:lang w:val="en-US"/>
        </w:rPr>
        <w:t xml:space="preserve">GitHub </w:t>
      </w:r>
      <w:r w:rsidRPr="6FE27AC4" w:rsidR="58FF65B7">
        <w:rPr>
          <w:rFonts w:cs="Tahoma"/>
          <w:sz w:val="20"/>
          <w:szCs w:val="20"/>
          <w:lang w:val="en-US"/>
        </w:rPr>
        <w:t xml:space="preserve">project </w:t>
      </w:r>
      <w:r w:rsidRPr="6FE27AC4" w:rsidR="066DF974">
        <w:rPr>
          <w:rFonts w:cs="Tahoma"/>
          <w:sz w:val="20"/>
          <w:szCs w:val="20"/>
          <w:lang w:val="en-US"/>
        </w:rPr>
        <w:t xml:space="preserve">to keep track of our tasks and </w:t>
      </w:r>
      <w:r w:rsidRPr="6FE27AC4" w:rsidR="7E355E40">
        <w:rPr>
          <w:rFonts w:cs="Tahoma"/>
          <w:sz w:val="20"/>
          <w:szCs w:val="20"/>
          <w:lang w:val="en-US"/>
        </w:rPr>
        <w:t xml:space="preserve">who would be in charge of each task. We all took some time to review </w:t>
      </w:r>
      <w:r w:rsidRPr="6FE27AC4" w:rsidR="28528A75">
        <w:rPr>
          <w:rFonts w:cs="Tahoma"/>
          <w:sz w:val="20"/>
          <w:szCs w:val="20"/>
          <w:lang w:val="en-US"/>
        </w:rPr>
        <w:t>each other’s</w:t>
      </w:r>
      <w:r w:rsidRPr="6FE27AC4" w:rsidR="641E5BA1">
        <w:rPr>
          <w:rFonts w:cs="Tahoma"/>
          <w:sz w:val="20"/>
          <w:szCs w:val="20"/>
          <w:lang w:val="en-US"/>
        </w:rPr>
        <w:t xml:space="preserve"> sections to make sure </w:t>
      </w:r>
      <w:r w:rsidRPr="6FE27AC4" w:rsidR="28528A75">
        <w:rPr>
          <w:rFonts w:cs="Tahoma"/>
          <w:sz w:val="20"/>
          <w:szCs w:val="20"/>
          <w:lang w:val="en-US"/>
        </w:rPr>
        <w:t>we had no mistakes</w:t>
      </w:r>
      <w:r w:rsidRPr="6FE27AC4" w:rsidR="13460397">
        <w:rPr>
          <w:rFonts w:cs="Tahoma"/>
          <w:sz w:val="20"/>
          <w:szCs w:val="20"/>
          <w:lang w:val="en-US"/>
        </w:rPr>
        <w:t xml:space="preserve">, before sending to the company. </w:t>
      </w:r>
      <w:r w:rsidRPr="6FE27AC4" w:rsidR="58FF65B7">
        <w:rPr>
          <w:rFonts w:cs="Tahoma"/>
          <w:sz w:val="20"/>
          <w:szCs w:val="20"/>
          <w:lang w:val="en-US"/>
        </w:rPr>
        <w:t xml:space="preserve">We met frequently on </w:t>
      </w:r>
      <w:r w:rsidRPr="6FE27AC4" w:rsidR="6C71500D">
        <w:rPr>
          <w:rFonts w:cs="Tahoma"/>
          <w:sz w:val="20"/>
          <w:szCs w:val="20"/>
          <w:lang w:val="en-US"/>
        </w:rPr>
        <w:t>Microsoft T</w:t>
      </w:r>
      <w:r w:rsidRPr="6FE27AC4" w:rsidR="58FF65B7">
        <w:rPr>
          <w:rFonts w:cs="Tahoma"/>
          <w:sz w:val="20"/>
          <w:szCs w:val="20"/>
          <w:lang w:val="en-US"/>
        </w:rPr>
        <w:t xml:space="preserve">eams and shared our files through the files tab. </w:t>
      </w:r>
    </w:p>
    <w:p w:rsidRPr="001A6697" w:rsidR="00143FBA" w:rsidP="6FE27AC4" w:rsidRDefault="00143FBA" w14:paraId="6361220E" w14:textId="50FD96E3">
      <w:pPr>
        <w:pStyle w:val="BodyText"/>
        <w:ind w:left="0"/>
        <w:rPr>
          <w:rFonts w:cs="Tahoma"/>
          <w:sz w:val="20"/>
          <w:szCs w:val="20"/>
          <w:lang w:val="en-US"/>
        </w:rPr>
      </w:pPr>
      <w:r w:rsidRPr="6FE27AC4" w:rsidR="1A4A270A">
        <w:rPr>
          <w:rFonts w:cs="Tahoma"/>
          <w:sz w:val="20"/>
          <w:szCs w:val="20"/>
          <w:lang w:val="en-US"/>
        </w:rPr>
        <w:t xml:space="preserve">We initially created </w:t>
      </w:r>
      <w:r w:rsidRPr="6FE27AC4" w:rsidR="052EB288">
        <w:rPr>
          <w:rFonts w:cs="Tahoma"/>
          <w:sz w:val="20"/>
          <w:szCs w:val="20"/>
          <w:lang w:val="en-US"/>
        </w:rPr>
        <w:t xml:space="preserve">4 separate </w:t>
      </w:r>
      <w:r w:rsidRPr="6FE27AC4" w:rsidR="052EB288">
        <w:rPr>
          <w:rFonts w:cs="Tahoma"/>
          <w:sz w:val="20"/>
          <w:szCs w:val="20"/>
          <w:lang w:val="en-US"/>
        </w:rPr>
        <w:t>work</w:t>
      </w:r>
      <w:r w:rsidRPr="6FE27AC4" w:rsidR="3689F1A5">
        <w:rPr>
          <w:rFonts w:cs="Tahoma"/>
          <w:sz w:val="20"/>
          <w:szCs w:val="20"/>
          <w:lang w:val="en-US"/>
        </w:rPr>
        <w:t xml:space="preserve"> </w:t>
      </w:r>
      <w:r w:rsidRPr="6FE27AC4" w:rsidR="052EB288">
        <w:rPr>
          <w:rFonts w:cs="Tahoma"/>
          <w:sz w:val="20"/>
          <w:szCs w:val="20"/>
          <w:lang w:val="en-US"/>
        </w:rPr>
        <w:t>areas</w:t>
      </w:r>
      <w:r w:rsidRPr="6FE27AC4" w:rsidR="052EB288">
        <w:rPr>
          <w:rFonts w:cs="Tahoma"/>
          <w:sz w:val="20"/>
          <w:szCs w:val="20"/>
          <w:lang w:val="en-US"/>
        </w:rPr>
        <w:t xml:space="preserve"> as follows:</w:t>
      </w:r>
    </w:p>
    <w:p w:rsidR="052EB288" w:rsidP="6FE27AC4" w:rsidRDefault="052EB288" w14:paraId="3892ADC0" w14:textId="6A92AEA9">
      <w:pPr>
        <w:pStyle w:val="BodyText"/>
        <w:ind w:left="0"/>
      </w:pPr>
      <w:r w:rsidR="052EB288">
        <w:drawing>
          <wp:inline wp14:editId="0AD2AAC5" wp14:anchorId="5D28C24B">
            <wp:extent cx="4572000" cy="2219325"/>
            <wp:effectExtent l="0" t="0" r="0" b="0"/>
            <wp:docPr id="231202399" name="" title=""/>
            <wp:cNvGraphicFramePr>
              <a:graphicFrameLocks noChangeAspect="1"/>
            </wp:cNvGraphicFramePr>
            <a:graphic>
              <a:graphicData uri="http://schemas.openxmlformats.org/drawingml/2006/picture">
                <pic:pic>
                  <pic:nvPicPr>
                    <pic:cNvPr id="0" name=""/>
                    <pic:cNvPicPr/>
                  </pic:nvPicPr>
                  <pic:blipFill>
                    <a:blip r:embed="R07557be0492e4e97">
                      <a:extLst>
                        <a:ext xmlns:a="http://schemas.openxmlformats.org/drawingml/2006/main" uri="{28A0092B-C50C-407E-A947-70E740481C1C}">
                          <a14:useLocalDpi val="0"/>
                        </a:ext>
                      </a:extLst>
                    </a:blip>
                    <a:stretch>
                      <a:fillRect/>
                    </a:stretch>
                  </pic:blipFill>
                  <pic:spPr>
                    <a:xfrm>
                      <a:off x="0" y="0"/>
                      <a:ext cx="4572000" cy="2219325"/>
                    </a:xfrm>
                    <a:prstGeom prst="rect">
                      <a:avLst/>
                    </a:prstGeom>
                  </pic:spPr>
                </pic:pic>
              </a:graphicData>
            </a:graphic>
          </wp:inline>
        </w:drawing>
      </w:r>
    </w:p>
    <w:p w:rsidR="052EB288" w:rsidP="6FE27AC4" w:rsidRDefault="052EB288" w14:paraId="0036CA1B" w14:textId="5C102809">
      <w:pPr>
        <w:pStyle w:val="BodyText"/>
        <w:ind w:left="0"/>
      </w:pPr>
      <w:r w:rsidR="052EB288">
        <w:rPr/>
        <w:t>Within each of these work areas, we added tasks during our weekly catch up and assigned them to each other.</w:t>
      </w:r>
    </w:p>
    <w:p w:rsidR="35C67D89" w:rsidP="6FE27AC4" w:rsidRDefault="35C67D89" w14:paraId="1B7594E3" w14:textId="194EE7C5">
      <w:pPr>
        <w:pStyle w:val="BodyText"/>
        <w:ind w:left="0"/>
      </w:pPr>
      <w:r w:rsidR="35C67D89">
        <w:drawing>
          <wp:inline wp14:editId="1DFD7B27" wp14:anchorId="127D9228">
            <wp:extent cx="4572000" cy="1924050"/>
            <wp:effectExtent l="0" t="0" r="0" b="0"/>
            <wp:docPr id="866151236" name="" title=""/>
            <wp:cNvGraphicFramePr>
              <a:graphicFrameLocks noChangeAspect="1"/>
            </wp:cNvGraphicFramePr>
            <a:graphic>
              <a:graphicData uri="http://schemas.openxmlformats.org/drawingml/2006/picture">
                <pic:pic>
                  <pic:nvPicPr>
                    <pic:cNvPr id="0" name=""/>
                    <pic:cNvPicPr/>
                  </pic:nvPicPr>
                  <pic:blipFill>
                    <a:blip r:embed="R781daf90501649ed">
                      <a:extLst>
                        <a:ext xmlns:a="http://schemas.openxmlformats.org/drawingml/2006/main" uri="{28A0092B-C50C-407E-A947-70E740481C1C}">
                          <a14:useLocalDpi val="0"/>
                        </a:ext>
                      </a:extLst>
                    </a:blip>
                    <a:stretch>
                      <a:fillRect/>
                    </a:stretch>
                  </pic:blipFill>
                  <pic:spPr>
                    <a:xfrm>
                      <a:off x="0" y="0"/>
                      <a:ext cx="4572000" cy="1924050"/>
                    </a:xfrm>
                    <a:prstGeom prst="rect">
                      <a:avLst/>
                    </a:prstGeom>
                  </pic:spPr>
                </pic:pic>
              </a:graphicData>
            </a:graphic>
          </wp:inline>
        </w:drawing>
      </w:r>
    </w:p>
    <w:p w:rsidR="35C67D89" w:rsidP="6FE27AC4" w:rsidRDefault="35C67D89" w14:paraId="5DABCDB6" w14:textId="6C0F3D79">
      <w:pPr>
        <w:pStyle w:val="BodyText"/>
        <w:ind w:left="0"/>
      </w:pPr>
      <w:r w:rsidR="35C67D89">
        <w:rPr/>
        <w:t xml:space="preserve">All tasks were initially added within the ‘To-Do’ column, then later assigned to a colleague.  </w:t>
      </w:r>
      <w:r w:rsidR="0CA0C087">
        <w:rPr/>
        <w:t xml:space="preserve">Once each person picked up their task and began working on it, they moved it into the ‘In Progress’ column.  Upon completion, the task was moved into the ‘Done/Complete’ </w:t>
      </w:r>
      <w:r w:rsidR="4C3DFEB3">
        <w:rPr/>
        <w:t>work area.</w:t>
      </w:r>
    </w:p>
    <w:p w:rsidR="4C3DFEB3" w:rsidP="6FE27AC4" w:rsidRDefault="4C3DFEB3" w14:paraId="28EC8655" w14:textId="7A12CFA1">
      <w:pPr>
        <w:pStyle w:val="BodyText"/>
        <w:ind w:left="0"/>
      </w:pPr>
      <w:r w:rsidR="4C3DFEB3">
        <w:rPr/>
        <w:t xml:space="preserve">We found this system very efficient and </w:t>
      </w:r>
      <w:r w:rsidR="2CDA9368">
        <w:rPr/>
        <w:t xml:space="preserve">easy to manage, </w:t>
      </w:r>
      <w:r w:rsidR="46EAFB67">
        <w:rPr/>
        <w:t xml:space="preserve">tasks were evenly assigned </w:t>
      </w:r>
      <w:r w:rsidR="47ACE169">
        <w:rPr/>
        <w:t xml:space="preserve">to each group </w:t>
      </w:r>
      <w:proofErr w:type="gramStart"/>
      <w:r w:rsidR="47ACE169">
        <w:rPr/>
        <w:t>member</w:t>
      </w:r>
      <w:proofErr w:type="gramEnd"/>
      <w:r w:rsidR="47ACE169">
        <w:rPr/>
        <w:t xml:space="preserve"> and we were able to track how each member was </w:t>
      </w:r>
      <w:r w:rsidR="47ACE169">
        <w:rPr/>
        <w:t>prog</w:t>
      </w:r>
      <w:r w:rsidR="4A7C118F">
        <w:rPr/>
        <w:t>r</w:t>
      </w:r>
      <w:r w:rsidR="47ACE169">
        <w:rPr/>
        <w:t>essing</w:t>
      </w:r>
      <w:r w:rsidR="47ACE169">
        <w:rPr/>
        <w:t xml:space="preserve">.  </w:t>
      </w:r>
      <w:r w:rsidR="4F0B67B0">
        <w:rPr/>
        <w:t>At our weekly checkpoint we had the opportunity to discuss our previous updates.</w:t>
      </w:r>
    </w:p>
    <w:p w:rsidR="6FE27AC4" w:rsidP="6FE27AC4" w:rsidRDefault="6FE27AC4" w14:paraId="6306BBFA" w14:textId="59FA5395">
      <w:pPr>
        <w:pStyle w:val="BodyText"/>
        <w:ind w:left="0"/>
      </w:pPr>
    </w:p>
    <w:p w:rsidR="48BEA214" w:rsidP="6FE27AC4" w:rsidRDefault="48BEA214" w14:paraId="6A76B489" w14:textId="6E112E90">
      <w:pPr>
        <w:pStyle w:val="BodyText"/>
        <w:ind w:left="0"/>
      </w:pPr>
      <w:r w:rsidR="48BEA214">
        <w:rPr/>
        <w:t xml:space="preserve">Microsoft Teams files section was used to keep track of our files. We could update documents at the same time which was very useful for the likes of the report writing being a collaborative effort. </w:t>
      </w:r>
      <w:r w:rsidR="251C60C3">
        <w:rPr/>
        <w:t xml:space="preserve">Here is a screenshot of how our files looked. </w:t>
      </w:r>
      <w:r w:rsidR="3DAC094E">
        <w:rPr/>
        <w:t xml:space="preserve">It also kept new versions of files </w:t>
      </w:r>
      <w:proofErr w:type="gramStart"/>
      <w:r w:rsidR="3DAC094E">
        <w:rPr/>
        <w:t>for</w:t>
      </w:r>
      <w:proofErr w:type="gramEnd"/>
      <w:r w:rsidR="3DAC094E">
        <w:rPr/>
        <w:t xml:space="preserve"> and we could all see at a </w:t>
      </w:r>
      <w:r w:rsidR="3DAC094E">
        <w:rPr/>
        <w:t>glance</w:t>
      </w:r>
      <w:r w:rsidR="3DAC094E">
        <w:rPr/>
        <w:t xml:space="preserve"> what had been updated last and by who. </w:t>
      </w:r>
    </w:p>
    <w:p w:rsidR="38C57135" w:rsidP="6FE27AC4" w:rsidRDefault="38C57135" w14:paraId="7B2D490C" w14:textId="405BF0DA">
      <w:pPr>
        <w:pStyle w:val="BodyText"/>
        <w:ind w:left="0"/>
      </w:pPr>
      <w:r w:rsidR="38C57135">
        <w:drawing>
          <wp:inline wp14:editId="0B87728F" wp14:anchorId="27D39710">
            <wp:extent cx="2938978" cy="4733925"/>
            <wp:effectExtent l="0" t="0" r="0" b="0"/>
            <wp:docPr id="1493229692" name="" title=""/>
            <wp:cNvGraphicFramePr>
              <a:graphicFrameLocks noChangeAspect="1"/>
            </wp:cNvGraphicFramePr>
            <a:graphic>
              <a:graphicData uri="http://schemas.openxmlformats.org/drawingml/2006/picture">
                <pic:pic>
                  <pic:nvPicPr>
                    <pic:cNvPr id="0" name=""/>
                    <pic:cNvPicPr/>
                  </pic:nvPicPr>
                  <pic:blipFill>
                    <a:blip r:embed="R68e7ae08f3a84414">
                      <a:extLst>
                        <a:ext xmlns:a="http://schemas.openxmlformats.org/drawingml/2006/main" uri="{28A0092B-C50C-407E-A947-70E740481C1C}">
                          <a14:useLocalDpi val="0"/>
                        </a:ext>
                      </a:extLst>
                    </a:blip>
                    <a:stretch>
                      <a:fillRect/>
                    </a:stretch>
                  </pic:blipFill>
                  <pic:spPr>
                    <a:xfrm>
                      <a:off x="0" y="0"/>
                      <a:ext cx="2938978" cy="4733925"/>
                    </a:xfrm>
                    <a:prstGeom prst="rect">
                      <a:avLst/>
                    </a:prstGeom>
                  </pic:spPr>
                </pic:pic>
              </a:graphicData>
            </a:graphic>
          </wp:inline>
        </w:drawing>
      </w:r>
    </w:p>
    <w:p w:rsidRPr="001A6697" w:rsidR="006C11C2" w:rsidP="006C11C2" w:rsidRDefault="006C11C2" w14:paraId="58595C33" w14:textId="77777777">
      <w:pPr>
        <w:spacing w:after="160" w:line="259" w:lineRule="auto"/>
        <w:rPr>
          <w:rFonts w:cs="Tahoma"/>
          <w:color w:val="000000" w:themeColor="text1"/>
          <w:szCs w:val="20"/>
          <w:lang w:val="en-US"/>
        </w:rPr>
      </w:pPr>
    </w:p>
    <w:p w:rsidRPr="00787D84" w:rsidR="006C11C2" w:rsidP="00787D84" w:rsidRDefault="006C11C2" w14:paraId="3228B895" w14:textId="2E1B7005">
      <w:pPr>
        <w:pStyle w:val="Heading1"/>
        <w:numPr>
          <w:ilvl w:val="0"/>
          <w:numId w:val="6"/>
        </w:numPr>
        <w:jc w:val="left"/>
        <w:rPr>
          <w:rFonts w:cs="Tahoma"/>
          <w:szCs w:val="48"/>
          <w:lang w:val="en-GB"/>
        </w:rPr>
      </w:pPr>
      <w:bookmarkStart w:name="_Toc366659788" w:id="50"/>
      <w:bookmarkStart w:name="_Toc401242967" w:id="51"/>
      <w:bookmarkStart w:name="_Toc80113654" w:id="52"/>
      <w:r w:rsidRPr="00787D84">
        <w:rPr>
          <w:rFonts w:cs="Tahoma"/>
          <w:szCs w:val="48"/>
        </w:rPr>
        <w:t>Glossary</w:t>
      </w:r>
      <w:bookmarkEnd w:id="50"/>
      <w:bookmarkEnd w:id="51"/>
      <w:bookmarkEnd w:id="52"/>
      <w:r w:rsidRPr="00787D84">
        <w:rPr>
          <w:rFonts w:cs="Tahoma"/>
          <w:szCs w:val="48"/>
        </w:rPr>
        <w:t xml:space="preserve"> </w:t>
      </w:r>
    </w:p>
    <w:tbl>
      <w:tblPr>
        <w:tblStyle w:val="GridTable4-Accent1"/>
        <w:tblW w:w="9071" w:type="dxa"/>
        <w:tblLook w:val="04A0" w:firstRow="1" w:lastRow="0" w:firstColumn="1" w:lastColumn="0" w:noHBand="0" w:noVBand="1"/>
      </w:tblPr>
      <w:tblGrid>
        <w:gridCol w:w="2835"/>
        <w:gridCol w:w="6236"/>
      </w:tblGrid>
      <w:tr w:rsidRPr="001A6697" w:rsidR="006C11C2" w:rsidTr="00214BD5" w14:paraId="5F82857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Pr="001A6697" w:rsidR="006C11C2" w:rsidP="00214BD5" w:rsidRDefault="006C11C2" w14:paraId="5F3DFD20" w14:textId="77777777">
            <w:pPr>
              <w:pStyle w:val="BodyText"/>
              <w:ind w:left="0"/>
              <w:jc w:val="left"/>
              <w:rPr>
                <w:rFonts w:cs="Tahoma"/>
                <w:sz w:val="20"/>
              </w:rPr>
            </w:pPr>
            <w:r w:rsidRPr="001A6697">
              <w:rPr>
                <w:rFonts w:cs="Tahoma"/>
                <w:sz w:val="20"/>
              </w:rPr>
              <w:t>Term</w:t>
            </w:r>
          </w:p>
        </w:tc>
        <w:tc>
          <w:tcPr>
            <w:tcW w:w="6236" w:type="dxa"/>
          </w:tcPr>
          <w:p w:rsidRPr="001A6697" w:rsidR="006C11C2" w:rsidP="00214BD5" w:rsidRDefault="006C11C2" w14:paraId="68249C06" w14:textId="77777777">
            <w:pPr>
              <w:pStyle w:val="BodyText"/>
              <w:ind w:left="0"/>
              <w:jc w:val="left"/>
              <w:cnfStyle w:val="100000000000" w:firstRow="1" w:lastRow="0" w:firstColumn="0" w:lastColumn="0" w:oddVBand="0" w:evenVBand="0" w:oddHBand="0" w:evenHBand="0" w:firstRowFirstColumn="0" w:firstRowLastColumn="0" w:lastRowFirstColumn="0" w:lastRowLastColumn="0"/>
              <w:rPr>
                <w:rFonts w:cs="Tahoma"/>
                <w:sz w:val="20"/>
              </w:rPr>
            </w:pPr>
            <w:r w:rsidRPr="001A6697">
              <w:rPr>
                <w:rFonts w:cs="Tahoma"/>
                <w:sz w:val="20"/>
              </w:rPr>
              <w:t>Description</w:t>
            </w:r>
          </w:p>
        </w:tc>
      </w:tr>
      <w:tr w:rsidRPr="001A6697" w:rsidR="006C11C2" w:rsidTr="00214BD5" w14:paraId="3D96C4A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Pr="001A6697" w:rsidR="006C11C2" w:rsidP="00214BD5" w:rsidRDefault="006C11C2" w14:paraId="2D482185" w14:textId="77777777">
            <w:pPr>
              <w:pStyle w:val="BodyText"/>
              <w:ind w:left="0"/>
              <w:jc w:val="left"/>
              <w:rPr>
                <w:rFonts w:cs="Tahoma"/>
                <w:sz w:val="20"/>
              </w:rPr>
            </w:pPr>
            <w:r w:rsidRPr="001A6697">
              <w:rPr>
                <w:rFonts w:cs="Tahoma"/>
                <w:sz w:val="20"/>
              </w:rPr>
              <w:t>BSC</w:t>
            </w:r>
          </w:p>
        </w:tc>
        <w:tc>
          <w:tcPr>
            <w:tcW w:w="6236" w:type="dxa"/>
          </w:tcPr>
          <w:p w:rsidRPr="001A6697" w:rsidR="006C11C2" w:rsidP="00214BD5" w:rsidRDefault="006C11C2" w14:paraId="433AB0A0" w14:textId="77777777">
            <w:pPr>
              <w:pStyle w:val="BodyText"/>
              <w:ind w:left="0"/>
              <w:jc w:val="left"/>
              <w:cnfStyle w:val="000000100000" w:firstRow="0" w:lastRow="0" w:firstColumn="0" w:lastColumn="0" w:oddVBand="0" w:evenVBand="0" w:oddHBand="1" w:evenHBand="0" w:firstRowFirstColumn="0" w:firstRowLastColumn="0" w:lastRowFirstColumn="0" w:lastRowLastColumn="0"/>
              <w:rPr>
                <w:rFonts w:cs="Tahoma"/>
                <w:sz w:val="20"/>
              </w:rPr>
            </w:pPr>
            <w:r w:rsidRPr="001A6697">
              <w:rPr>
                <w:rFonts w:cs="Tahoma"/>
                <w:sz w:val="20"/>
              </w:rPr>
              <w:t>Balanced Score Card</w:t>
            </w:r>
          </w:p>
        </w:tc>
      </w:tr>
      <w:tr w:rsidRPr="001A6697" w:rsidR="006C11C2" w:rsidTr="00214BD5" w14:paraId="097BD941" w14:textId="77777777">
        <w:tc>
          <w:tcPr>
            <w:cnfStyle w:val="001000000000" w:firstRow="0" w:lastRow="0" w:firstColumn="1" w:lastColumn="0" w:oddVBand="0" w:evenVBand="0" w:oddHBand="0" w:evenHBand="0" w:firstRowFirstColumn="0" w:firstRowLastColumn="0" w:lastRowFirstColumn="0" w:lastRowLastColumn="0"/>
            <w:tcW w:w="2835" w:type="dxa"/>
          </w:tcPr>
          <w:p w:rsidRPr="001A6697" w:rsidR="006C11C2" w:rsidP="00214BD5" w:rsidRDefault="006C11C2" w14:paraId="5C028B3D" w14:textId="77777777">
            <w:pPr>
              <w:pStyle w:val="BodyText"/>
              <w:ind w:left="0"/>
              <w:jc w:val="left"/>
              <w:rPr>
                <w:rFonts w:cs="Tahoma"/>
                <w:sz w:val="20"/>
              </w:rPr>
            </w:pPr>
            <w:r w:rsidRPr="001A6697">
              <w:rPr>
                <w:rFonts w:cs="Tahoma"/>
                <w:sz w:val="20"/>
              </w:rPr>
              <w:t>DAM</w:t>
            </w:r>
          </w:p>
        </w:tc>
        <w:tc>
          <w:tcPr>
            <w:tcW w:w="6236" w:type="dxa"/>
          </w:tcPr>
          <w:p w:rsidRPr="001A6697" w:rsidR="006C11C2" w:rsidP="00214BD5" w:rsidRDefault="006C11C2" w14:paraId="68A47DD2" w14:textId="77777777">
            <w:pPr>
              <w:pStyle w:val="BodyText"/>
              <w:ind w:left="0"/>
              <w:jc w:val="left"/>
              <w:cnfStyle w:val="000000000000" w:firstRow="0" w:lastRow="0" w:firstColumn="0" w:lastColumn="0" w:oddVBand="0" w:evenVBand="0" w:oddHBand="0" w:evenHBand="0" w:firstRowFirstColumn="0" w:firstRowLastColumn="0" w:lastRowFirstColumn="0" w:lastRowLastColumn="0"/>
              <w:rPr>
                <w:rFonts w:cs="Tahoma"/>
                <w:sz w:val="20"/>
              </w:rPr>
            </w:pPr>
            <w:r w:rsidRPr="001A6697">
              <w:rPr>
                <w:rFonts w:cs="Tahoma"/>
                <w:sz w:val="20"/>
              </w:rPr>
              <w:t>Database Activity Monitoring</w:t>
            </w:r>
          </w:p>
        </w:tc>
      </w:tr>
      <w:tr w:rsidRPr="001A6697" w:rsidR="006C11C2" w:rsidTr="00214BD5" w14:paraId="25D29CD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Pr="001A6697" w:rsidR="006C11C2" w:rsidP="00214BD5" w:rsidRDefault="006C11C2" w14:paraId="6F4A3EAB" w14:textId="77777777">
            <w:pPr>
              <w:pStyle w:val="BodyText"/>
              <w:ind w:left="0"/>
              <w:jc w:val="left"/>
              <w:rPr>
                <w:rFonts w:cs="Tahoma"/>
                <w:sz w:val="20"/>
              </w:rPr>
            </w:pPr>
            <w:r w:rsidRPr="001A6697">
              <w:rPr>
                <w:rFonts w:cs="Tahoma"/>
                <w:sz w:val="20"/>
              </w:rPr>
              <w:t>GDPR</w:t>
            </w:r>
          </w:p>
        </w:tc>
        <w:tc>
          <w:tcPr>
            <w:tcW w:w="6236" w:type="dxa"/>
          </w:tcPr>
          <w:p w:rsidRPr="001A6697" w:rsidR="006C11C2" w:rsidP="00214BD5" w:rsidRDefault="006C11C2" w14:paraId="0E531ED5" w14:textId="77777777">
            <w:pPr>
              <w:pStyle w:val="BodyText"/>
              <w:ind w:left="0"/>
              <w:jc w:val="left"/>
              <w:cnfStyle w:val="000000100000" w:firstRow="0" w:lastRow="0" w:firstColumn="0" w:lastColumn="0" w:oddVBand="0" w:evenVBand="0" w:oddHBand="1" w:evenHBand="0" w:firstRowFirstColumn="0" w:firstRowLastColumn="0" w:lastRowFirstColumn="0" w:lastRowLastColumn="0"/>
              <w:rPr>
                <w:rFonts w:cs="Tahoma"/>
                <w:sz w:val="20"/>
              </w:rPr>
            </w:pPr>
            <w:r w:rsidRPr="001A6697">
              <w:rPr>
                <w:rFonts w:cs="Tahoma"/>
                <w:sz w:val="20"/>
              </w:rPr>
              <w:t>General Data Protection Regulation</w:t>
            </w:r>
          </w:p>
        </w:tc>
      </w:tr>
      <w:tr w:rsidRPr="001A6697" w:rsidR="006C11C2" w:rsidTr="00214BD5" w14:paraId="6EFA2CC3" w14:textId="77777777">
        <w:tc>
          <w:tcPr>
            <w:cnfStyle w:val="001000000000" w:firstRow="0" w:lastRow="0" w:firstColumn="1" w:lastColumn="0" w:oddVBand="0" w:evenVBand="0" w:oddHBand="0" w:evenHBand="0" w:firstRowFirstColumn="0" w:firstRowLastColumn="0" w:lastRowFirstColumn="0" w:lastRowLastColumn="0"/>
            <w:tcW w:w="2835" w:type="dxa"/>
          </w:tcPr>
          <w:p w:rsidRPr="001A6697" w:rsidR="006C11C2" w:rsidP="00214BD5" w:rsidRDefault="006C11C2" w14:paraId="1BD76DD9" w14:textId="77777777">
            <w:pPr>
              <w:pStyle w:val="BodyText"/>
              <w:ind w:left="0"/>
              <w:jc w:val="left"/>
              <w:rPr>
                <w:rFonts w:cs="Tahoma"/>
                <w:sz w:val="20"/>
              </w:rPr>
            </w:pPr>
            <w:r w:rsidRPr="001A6697">
              <w:rPr>
                <w:rFonts w:cs="Tahoma"/>
                <w:sz w:val="20"/>
              </w:rPr>
              <w:t>BA</w:t>
            </w:r>
          </w:p>
        </w:tc>
        <w:tc>
          <w:tcPr>
            <w:tcW w:w="6236" w:type="dxa"/>
          </w:tcPr>
          <w:p w:rsidRPr="001A6697" w:rsidR="006C11C2" w:rsidP="00214BD5" w:rsidRDefault="006C11C2" w14:paraId="329DE8D6" w14:textId="77777777">
            <w:pPr>
              <w:pStyle w:val="BodyText"/>
              <w:ind w:left="0"/>
              <w:jc w:val="left"/>
              <w:cnfStyle w:val="000000000000" w:firstRow="0" w:lastRow="0" w:firstColumn="0" w:lastColumn="0" w:oddVBand="0" w:evenVBand="0" w:oddHBand="0" w:evenHBand="0" w:firstRowFirstColumn="0" w:firstRowLastColumn="0" w:lastRowFirstColumn="0" w:lastRowLastColumn="0"/>
              <w:rPr>
                <w:rFonts w:cs="Tahoma"/>
                <w:sz w:val="20"/>
              </w:rPr>
            </w:pPr>
            <w:r w:rsidRPr="001A6697">
              <w:rPr>
                <w:rFonts w:cs="Tahoma"/>
                <w:sz w:val="20"/>
              </w:rPr>
              <w:t xml:space="preserve">Business Analyst </w:t>
            </w:r>
          </w:p>
        </w:tc>
      </w:tr>
      <w:tr w:rsidRPr="001A6697" w:rsidR="006C11C2" w:rsidTr="00214BD5" w14:paraId="4D0E02E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Pr="001A6697" w:rsidR="006C11C2" w:rsidP="00214BD5" w:rsidRDefault="006C11C2" w14:paraId="0E941893" w14:textId="77777777">
            <w:pPr>
              <w:pStyle w:val="BodyText"/>
              <w:ind w:left="0"/>
              <w:jc w:val="left"/>
              <w:rPr>
                <w:rFonts w:cs="Tahoma"/>
                <w:sz w:val="20"/>
              </w:rPr>
            </w:pPr>
            <w:r w:rsidRPr="001A6697">
              <w:rPr>
                <w:rFonts w:cs="Tahoma"/>
                <w:sz w:val="20"/>
              </w:rPr>
              <w:t>ERP</w:t>
            </w:r>
          </w:p>
        </w:tc>
        <w:tc>
          <w:tcPr>
            <w:tcW w:w="6236" w:type="dxa"/>
          </w:tcPr>
          <w:p w:rsidRPr="001A6697" w:rsidR="006C11C2" w:rsidP="00214BD5" w:rsidRDefault="006C11C2" w14:paraId="627F69E3" w14:textId="77777777">
            <w:pPr>
              <w:pStyle w:val="BodyText"/>
              <w:ind w:left="0"/>
              <w:jc w:val="left"/>
              <w:cnfStyle w:val="000000100000" w:firstRow="0" w:lastRow="0" w:firstColumn="0" w:lastColumn="0" w:oddVBand="0" w:evenVBand="0" w:oddHBand="1" w:evenHBand="0" w:firstRowFirstColumn="0" w:firstRowLastColumn="0" w:lastRowFirstColumn="0" w:lastRowLastColumn="0"/>
              <w:rPr>
                <w:rFonts w:cs="Tahoma"/>
                <w:sz w:val="20"/>
              </w:rPr>
            </w:pPr>
            <w:r w:rsidRPr="001A6697">
              <w:rPr>
                <w:rFonts w:cs="Tahoma"/>
                <w:sz w:val="20"/>
              </w:rPr>
              <w:t>Enterprise Resource Planning</w:t>
            </w:r>
          </w:p>
        </w:tc>
      </w:tr>
      <w:tr w:rsidRPr="001A6697" w:rsidR="006C11C2" w:rsidTr="00214BD5" w14:paraId="1AD4AB1D" w14:textId="77777777">
        <w:tc>
          <w:tcPr>
            <w:cnfStyle w:val="001000000000" w:firstRow="0" w:lastRow="0" w:firstColumn="1" w:lastColumn="0" w:oddVBand="0" w:evenVBand="0" w:oddHBand="0" w:evenHBand="0" w:firstRowFirstColumn="0" w:firstRowLastColumn="0" w:lastRowFirstColumn="0" w:lastRowLastColumn="0"/>
            <w:tcW w:w="2835" w:type="dxa"/>
          </w:tcPr>
          <w:p w:rsidRPr="001A6697" w:rsidR="006C11C2" w:rsidP="00214BD5" w:rsidRDefault="006C11C2" w14:paraId="2D9339A8" w14:textId="77777777">
            <w:pPr>
              <w:pStyle w:val="BodyText"/>
              <w:ind w:left="0"/>
              <w:jc w:val="left"/>
              <w:rPr>
                <w:rFonts w:cs="Tahoma"/>
                <w:sz w:val="20"/>
              </w:rPr>
            </w:pPr>
            <w:r w:rsidRPr="001A6697">
              <w:rPr>
                <w:rFonts w:cs="Tahoma"/>
                <w:sz w:val="20"/>
              </w:rPr>
              <w:t>CRM</w:t>
            </w:r>
          </w:p>
        </w:tc>
        <w:tc>
          <w:tcPr>
            <w:tcW w:w="6236" w:type="dxa"/>
          </w:tcPr>
          <w:p w:rsidRPr="001A6697" w:rsidR="006C11C2" w:rsidP="00214BD5" w:rsidRDefault="006C11C2" w14:paraId="0417A9AB" w14:textId="77777777">
            <w:pPr>
              <w:pStyle w:val="BodyText"/>
              <w:ind w:left="0"/>
              <w:jc w:val="left"/>
              <w:cnfStyle w:val="000000000000" w:firstRow="0" w:lastRow="0" w:firstColumn="0" w:lastColumn="0" w:oddVBand="0" w:evenVBand="0" w:oddHBand="0" w:evenHBand="0" w:firstRowFirstColumn="0" w:firstRowLastColumn="0" w:lastRowFirstColumn="0" w:lastRowLastColumn="0"/>
              <w:rPr>
                <w:rFonts w:cs="Tahoma"/>
                <w:sz w:val="20"/>
              </w:rPr>
            </w:pPr>
            <w:r w:rsidRPr="001A6697">
              <w:rPr>
                <w:rFonts w:cs="Tahoma"/>
                <w:sz w:val="20"/>
              </w:rPr>
              <w:t xml:space="preserve">Customer Relationship Management </w:t>
            </w:r>
          </w:p>
        </w:tc>
      </w:tr>
      <w:tr w:rsidRPr="001A6697" w:rsidR="006C11C2" w:rsidTr="00214BD5" w14:paraId="0CFEFA2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Pr="001A6697" w:rsidR="006C11C2" w:rsidP="00214BD5" w:rsidRDefault="006C11C2" w14:paraId="6BB52E88" w14:textId="77777777">
            <w:pPr>
              <w:pStyle w:val="BodyText"/>
              <w:ind w:left="0"/>
              <w:jc w:val="left"/>
              <w:rPr>
                <w:rFonts w:cs="Tahoma"/>
                <w:sz w:val="20"/>
              </w:rPr>
            </w:pPr>
            <w:r w:rsidRPr="001A6697">
              <w:rPr>
                <w:rFonts w:cs="Tahoma"/>
                <w:sz w:val="20"/>
              </w:rPr>
              <w:t>COO</w:t>
            </w:r>
          </w:p>
        </w:tc>
        <w:tc>
          <w:tcPr>
            <w:tcW w:w="6236" w:type="dxa"/>
          </w:tcPr>
          <w:p w:rsidRPr="001A6697" w:rsidR="006C11C2" w:rsidP="00214BD5" w:rsidRDefault="006C11C2" w14:paraId="20C6FDB0" w14:textId="77777777">
            <w:pPr>
              <w:pStyle w:val="BodyText"/>
              <w:ind w:left="0"/>
              <w:jc w:val="left"/>
              <w:cnfStyle w:val="000000100000" w:firstRow="0" w:lastRow="0" w:firstColumn="0" w:lastColumn="0" w:oddVBand="0" w:evenVBand="0" w:oddHBand="1" w:evenHBand="0" w:firstRowFirstColumn="0" w:firstRowLastColumn="0" w:lastRowFirstColumn="0" w:lastRowLastColumn="0"/>
              <w:rPr>
                <w:rFonts w:cs="Tahoma"/>
                <w:sz w:val="20"/>
              </w:rPr>
            </w:pPr>
            <w:r w:rsidRPr="001A6697">
              <w:rPr>
                <w:rFonts w:cs="Tahoma"/>
                <w:sz w:val="20"/>
              </w:rPr>
              <w:t xml:space="preserve">Chief Operations Officer </w:t>
            </w:r>
          </w:p>
        </w:tc>
      </w:tr>
      <w:tr w:rsidRPr="001A6697" w:rsidR="006C11C2" w:rsidTr="00214BD5" w14:paraId="6CC79396" w14:textId="77777777">
        <w:tc>
          <w:tcPr>
            <w:cnfStyle w:val="001000000000" w:firstRow="0" w:lastRow="0" w:firstColumn="1" w:lastColumn="0" w:oddVBand="0" w:evenVBand="0" w:oddHBand="0" w:evenHBand="0" w:firstRowFirstColumn="0" w:firstRowLastColumn="0" w:lastRowFirstColumn="0" w:lastRowLastColumn="0"/>
            <w:tcW w:w="2835" w:type="dxa"/>
          </w:tcPr>
          <w:p w:rsidRPr="001A6697" w:rsidR="006C11C2" w:rsidP="00214BD5" w:rsidRDefault="006C11C2" w14:paraId="2CD00410" w14:textId="77777777">
            <w:pPr>
              <w:pStyle w:val="BodyText"/>
              <w:ind w:left="0"/>
              <w:jc w:val="left"/>
              <w:rPr>
                <w:rFonts w:cs="Tahoma"/>
                <w:sz w:val="20"/>
              </w:rPr>
            </w:pPr>
            <w:r w:rsidRPr="001A6697">
              <w:rPr>
                <w:rFonts w:cs="Tahoma"/>
                <w:sz w:val="20"/>
              </w:rPr>
              <w:t>B2B</w:t>
            </w:r>
          </w:p>
        </w:tc>
        <w:tc>
          <w:tcPr>
            <w:tcW w:w="6236" w:type="dxa"/>
          </w:tcPr>
          <w:p w:rsidRPr="001A6697" w:rsidR="006C11C2" w:rsidP="00214BD5" w:rsidRDefault="006C11C2" w14:paraId="43389561" w14:textId="77777777">
            <w:pPr>
              <w:pStyle w:val="BodyText"/>
              <w:ind w:left="0"/>
              <w:jc w:val="left"/>
              <w:cnfStyle w:val="000000000000" w:firstRow="0" w:lastRow="0" w:firstColumn="0" w:lastColumn="0" w:oddVBand="0" w:evenVBand="0" w:oddHBand="0" w:evenHBand="0" w:firstRowFirstColumn="0" w:firstRowLastColumn="0" w:lastRowFirstColumn="0" w:lastRowLastColumn="0"/>
              <w:rPr>
                <w:rFonts w:cs="Tahoma"/>
                <w:sz w:val="20"/>
              </w:rPr>
            </w:pPr>
            <w:r w:rsidRPr="001A6697">
              <w:rPr>
                <w:rFonts w:cs="Tahoma"/>
                <w:sz w:val="20"/>
              </w:rPr>
              <w:t>Business to Business</w:t>
            </w:r>
          </w:p>
        </w:tc>
      </w:tr>
      <w:tr w:rsidRPr="001A6697" w:rsidR="006C11C2" w:rsidTr="00214BD5" w14:paraId="4C7629D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Pr="001A6697" w:rsidR="006C11C2" w:rsidP="00214BD5" w:rsidRDefault="006C11C2" w14:paraId="3F75CA2B" w14:textId="77777777">
            <w:pPr>
              <w:pStyle w:val="BodyText"/>
              <w:ind w:left="0"/>
              <w:jc w:val="left"/>
              <w:rPr>
                <w:rFonts w:cs="Tahoma"/>
                <w:sz w:val="20"/>
              </w:rPr>
            </w:pPr>
            <w:r w:rsidRPr="001A6697">
              <w:rPr>
                <w:rFonts w:cs="Tahoma"/>
                <w:sz w:val="20"/>
              </w:rPr>
              <w:t>B2C</w:t>
            </w:r>
          </w:p>
        </w:tc>
        <w:tc>
          <w:tcPr>
            <w:tcW w:w="6236" w:type="dxa"/>
          </w:tcPr>
          <w:p w:rsidRPr="001A6697" w:rsidR="006C11C2" w:rsidP="00214BD5" w:rsidRDefault="006C11C2" w14:paraId="24D9A405" w14:textId="77777777">
            <w:pPr>
              <w:pStyle w:val="BodyText"/>
              <w:ind w:left="0"/>
              <w:jc w:val="left"/>
              <w:cnfStyle w:val="000000100000" w:firstRow="0" w:lastRow="0" w:firstColumn="0" w:lastColumn="0" w:oddVBand="0" w:evenVBand="0" w:oddHBand="1" w:evenHBand="0" w:firstRowFirstColumn="0" w:firstRowLastColumn="0" w:lastRowFirstColumn="0" w:lastRowLastColumn="0"/>
              <w:rPr>
                <w:rFonts w:cs="Tahoma"/>
                <w:sz w:val="20"/>
              </w:rPr>
            </w:pPr>
            <w:r w:rsidRPr="001A6697">
              <w:rPr>
                <w:rFonts w:cs="Tahoma"/>
                <w:sz w:val="20"/>
              </w:rPr>
              <w:t xml:space="preserve">Business to Customer </w:t>
            </w:r>
          </w:p>
        </w:tc>
      </w:tr>
      <w:tr w:rsidRPr="001A6697" w:rsidR="006C11C2" w:rsidTr="00214BD5" w14:paraId="016B65B2" w14:textId="77777777">
        <w:tc>
          <w:tcPr>
            <w:cnfStyle w:val="001000000000" w:firstRow="0" w:lastRow="0" w:firstColumn="1" w:lastColumn="0" w:oddVBand="0" w:evenVBand="0" w:oddHBand="0" w:evenHBand="0" w:firstRowFirstColumn="0" w:firstRowLastColumn="0" w:lastRowFirstColumn="0" w:lastRowLastColumn="0"/>
            <w:tcW w:w="2835" w:type="dxa"/>
          </w:tcPr>
          <w:p w:rsidRPr="001A6697" w:rsidR="006C11C2" w:rsidP="00214BD5" w:rsidRDefault="006C11C2" w14:paraId="6C2FBE4C" w14:textId="77777777">
            <w:pPr>
              <w:pStyle w:val="BodyText"/>
              <w:ind w:left="0"/>
              <w:jc w:val="left"/>
              <w:rPr>
                <w:rFonts w:cs="Tahoma"/>
                <w:sz w:val="20"/>
              </w:rPr>
            </w:pPr>
            <w:r w:rsidRPr="001A6697">
              <w:rPr>
                <w:rFonts w:cs="Tahoma"/>
                <w:sz w:val="20"/>
              </w:rPr>
              <w:t>SaaS</w:t>
            </w:r>
          </w:p>
        </w:tc>
        <w:tc>
          <w:tcPr>
            <w:tcW w:w="6236" w:type="dxa"/>
          </w:tcPr>
          <w:p w:rsidRPr="001A6697" w:rsidR="006C11C2" w:rsidP="00214BD5" w:rsidRDefault="006C11C2" w14:paraId="7EA4555A" w14:textId="77777777">
            <w:pPr>
              <w:pStyle w:val="BodyText"/>
              <w:ind w:left="0"/>
              <w:jc w:val="left"/>
              <w:cnfStyle w:val="000000000000" w:firstRow="0" w:lastRow="0" w:firstColumn="0" w:lastColumn="0" w:oddVBand="0" w:evenVBand="0" w:oddHBand="0" w:evenHBand="0" w:firstRowFirstColumn="0" w:firstRowLastColumn="0" w:lastRowFirstColumn="0" w:lastRowLastColumn="0"/>
              <w:rPr>
                <w:rFonts w:cs="Tahoma"/>
                <w:sz w:val="20"/>
              </w:rPr>
            </w:pPr>
            <w:r w:rsidRPr="001A6697">
              <w:rPr>
                <w:rFonts w:cs="Tahoma"/>
                <w:sz w:val="20"/>
              </w:rPr>
              <w:t xml:space="preserve">Software as a service </w:t>
            </w:r>
          </w:p>
        </w:tc>
      </w:tr>
      <w:tr w:rsidRPr="001A6697" w:rsidR="006C11C2" w:rsidTr="00214BD5" w14:paraId="307ACB9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Pr="001A6697" w:rsidR="006C11C2" w:rsidP="00214BD5" w:rsidRDefault="006C11C2" w14:paraId="102904DB" w14:textId="77777777">
            <w:pPr>
              <w:pStyle w:val="BodyText"/>
              <w:ind w:left="0"/>
              <w:jc w:val="left"/>
              <w:rPr>
                <w:rFonts w:cs="Tahoma"/>
                <w:sz w:val="20"/>
              </w:rPr>
            </w:pPr>
            <w:r w:rsidRPr="001A6697">
              <w:rPr>
                <w:rFonts w:cs="Tahoma"/>
                <w:sz w:val="20"/>
              </w:rPr>
              <w:t>CIP</w:t>
            </w:r>
          </w:p>
        </w:tc>
        <w:tc>
          <w:tcPr>
            <w:tcW w:w="6236" w:type="dxa"/>
          </w:tcPr>
          <w:p w:rsidRPr="001A6697" w:rsidR="006C11C2" w:rsidP="00214BD5" w:rsidRDefault="006C11C2" w14:paraId="10ABF8F7" w14:textId="77777777">
            <w:pPr>
              <w:pStyle w:val="BodyText"/>
              <w:ind w:left="0"/>
              <w:jc w:val="left"/>
              <w:cnfStyle w:val="000000100000" w:firstRow="0" w:lastRow="0" w:firstColumn="0" w:lastColumn="0" w:oddVBand="0" w:evenVBand="0" w:oddHBand="1" w:evenHBand="0" w:firstRowFirstColumn="0" w:firstRowLastColumn="0" w:lastRowFirstColumn="0" w:lastRowLastColumn="0"/>
              <w:rPr>
                <w:rFonts w:cs="Tahoma"/>
                <w:sz w:val="20"/>
              </w:rPr>
            </w:pPr>
            <w:r w:rsidRPr="001A6697">
              <w:rPr>
                <w:rFonts w:cs="Tahoma"/>
                <w:sz w:val="20"/>
                <w:lang w:val="en-US"/>
              </w:rPr>
              <w:t xml:space="preserve">Continuous Improvement Programs </w:t>
            </w:r>
          </w:p>
        </w:tc>
      </w:tr>
    </w:tbl>
    <w:p w:rsidRPr="001A6697" w:rsidR="006C11C2" w:rsidP="006C11C2" w:rsidRDefault="006C11C2" w14:paraId="71E08C32" w14:textId="77777777">
      <w:pPr>
        <w:pStyle w:val="BodyText"/>
        <w:ind w:left="0"/>
        <w:jc w:val="left"/>
        <w:rPr>
          <w:rFonts w:cs="Tahoma"/>
          <w:sz w:val="20"/>
        </w:rPr>
      </w:pPr>
    </w:p>
    <w:p w:rsidRPr="00787D84" w:rsidR="001C2449" w:rsidP="00112A5E" w:rsidRDefault="001C2449" w14:paraId="0052878C" w14:textId="77777777">
      <w:pPr>
        <w:pStyle w:val="Heading1"/>
        <w:numPr>
          <w:ilvl w:val="0"/>
          <w:numId w:val="6"/>
        </w:numPr>
        <w:jc w:val="left"/>
        <w:rPr>
          <w:rFonts w:eastAsia="Calibri Light" w:cs="Tahoma"/>
          <w:color w:val="2F5496"/>
          <w:szCs w:val="48"/>
          <w:lang w:val="en-IE"/>
        </w:rPr>
      </w:pPr>
      <w:bookmarkStart w:name="_Toc80113655" w:id="53"/>
      <w:r w:rsidRPr="00787D84">
        <w:rPr>
          <w:rFonts w:cs="Tahoma"/>
          <w:szCs w:val="48"/>
          <w:lang w:val="en-US"/>
        </w:rPr>
        <w:t>Bibliography</w:t>
      </w:r>
      <w:bookmarkEnd w:id="53"/>
    </w:p>
    <w:tbl>
      <w:tblPr>
        <w:tblW w:w="0" w:type="auto"/>
        <w:tblLayout w:type="fixed"/>
        <w:tblLook w:val="04A0" w:firstRow="1" w:lastRow="0" w:firstColumn="1" w:lastColumn="0" w:noHBand="0" w:noVBand="1"/>
      </w:tblPr>
      <w:tblGrid>
        <w:gridCol w:w="709"/>
        <w:gridCol w:w="8261"/>
      </w:tblGrid>
      <w:tr w:rsidRPr="001A6697" w:rsidR="001C2449" w:rsidTr="001A6697" w14:paraId="2294B578" w14:textId="77777777">
        <w:tc>
          <w:tcPr>
            <w:tcW w:w="709" w:type="dxa"/>
          </w:tcPr>
          <w:p w:rsidRPr="001A6697" w:rsidR="001C2449" w:rsidP="00214BD5" w:rsidRDefault="001C2449" w14:paraId="32AFAFA6" w14:textId="77777777">
            <w:pPr>
              <w:spacing w:line="259" w:lineRule="auto"/>
              <w:rPr>
                <w:rFonts w:cs="Tahoma"/>
                <w:szCs w:val="20"/>
                <w:lang w:val="en-US"/>
              </w:rPr>
            </w:pPr>
            <w:r w:rsidRPr="001A6697">
              <w:rPr>
                <w:rFonts w:cs="Tahoma"/>
                <w:szCs w:val="20"/>
                <w:lang w:val="en-US"/>
              </w:rPr>
              <w:t xml:space="preserve">[1] </w:t>
            </w:r>
          </w:p>
        </w:tc>
        <w:tc>
          <w:tcPr>
            <w:tcW w:w="8261" w:type="dxa"/>
          </w:tcPr>
          <w:p w:rsidRPr="001A6697" w:rsidR="001C2449" w:rsidP="00214BD5" w:rsidRDefault="001C2449" w14:paraId="18F24D85" w14:textId="77777777">
            <w:pPr>
              <w:spacing w:line="259" w:lineRule="auto"/>
              <w:rPr>
                <w:rFonts w:cs="Tahoma"/>
                <w:szCs w:val="20"/>
                <w:lang w:val="en-US"/>
              </w:rPr>
            </w:pPr>
            <w:r w:rsidRPr="001A6697">
              <w:rPr>
                <w:rFonts w:cs="Tahoma"/>
                <w:szCs w:val="20"/>
                <w:lang w:val="en-US"/>
              </w:rPr>
              <w:t xml:space="preserve">"Investopedia," [Online]. Available: </w:t>
            </w:r>
            <w:hyperlink r:id="rId29">
              <w:r w:rsidRPr="001A6697">
                <w:rPr>
                  <w:rStyle w:val="Hyperlink"/>
                  <w:rFonts w:cs="Tahoma"/>
                  <w:color w:val="auto"/>
                  <w:szCs w:val="20"/>
                  <w:u w:val="none"/>
                  <w:lang w:val="en-US"/>
                </w:rPr>
                <w:t>https://www.investopedia.com/terms/s/swot.asp</w:t>
              </w:r>
            </w:hyperlink>
            <w:r w:rsidRPr="001A6697">
              <w:rPr>
                <w:rFonts w:cs="Tahoma"/>
                <w:szCs w:val="20"/>
                <w:lang w:val="en-US"/>
              </w:rPr>
              <w:t>. [Accessed 26 July 2021].</w:t>
            </w:r>
          </w:p>
        </w:tc>
      </w:tr>
      <w:tr w:rsidRPr="001A6697" w:rsidR="001C2449" w:rsidTr="001A6697" w14:paraId="723F845C" w14:textId="77777777">
        <w:tc>
          <w:tcPr>
            <w:tcW w:w="709" w:type="dxa"/>
          </w:tcPr>
          <w:p w:rsidRPr="001A6697" w:rsidR="001C2449" w:rsidP="00214BD5" w:rsidRDefault="001C2449" w14:paraId="5DCC07F9" w14:textId="77777777">
            <w:pPr>
              <w:spacing w:line="259" w:lineRule="auto"/>
              <w:rPr>
                <w:rFonts w:cs="Tahoma"/>
                <w:szCs w:val="20"/>
              </w:rPr>
            </w:pPr>
            <w:r w:rsidRPr="001A6697">
              <w:rPr>
                <w:rFonts w:cs="Tahoma"/>
                <w:szCs w:val="20"/>
                <w:lang w:val="en-US"/>
              </w:rPr>
              <w:t xml:space="preserve">[1] </w:t>
            </w:r>
          </w:p>
        </w:tc>
        <w:tc>
          <w:tcPr>
            <w:tcW w:w="8261" w:type="dxa"/>
          </w:tcPr>
          <w:p w:rsidRPr="001A6697" w:rsidR="001C2449" w:rsidP="00214BD5" w:rsidRDefault="001C2449" w14:paraId="775AD237" w14:textId="77777777">
            <w:pPr>
              <w:spacing w:line="259" w:lineRule="auto"/>
              <w:rPr>
                <w:rFonts w:cs="Tahoma"/>
                <w:szCs w:val="20"/>
              </w:rPr>
            </w:pPr>
            <w:r w:rsidRPr="001A6697">
              <w:rPr>
                <w:rFonts w:cs="Tahoma"/>
                <w:szCs w:val="20"/>
                <w:lang w:val="en-US"/>
              </w:rPr>
              <w:t>J. Kotter, "</w:t>
            </w:r>
            <w:hyperlink r:id="rId30">
              <w:r w:rsidRPr="001A6697">
                <w:rPr>
                  <w:rStyle w:val="Hyperlink"/>
                  <w:rFonts w:cs="Tahoma"/>
                  <w:color w:val="auto"/>
                  <w:szCs w:val="20"/>
                  <w:u w:val="none"/>
                  <w:lang w:val="en-US"/>
                </w:rPr>
                <w:t>https://www.kotterinc.com/</w:t>
              </w:r>
            </w:hyperlink>
            <w:r w:rsidRPr="001A6697">
              <w:rPr>
                <w:rFonts w:cs="Tahoma"/>
                <w:szCs w:val="20"/>
                <w:lang w:val="en-US"/>
              </w:rPr>
              <w:t xml:space="preserve">," [Online]. </w:t>
            </w:r>
            <w:r w:rsidRPr="001A6697">
              <w:rPr>
                <w:rFonts w:cs="Tahoma"/>
                <w:szCs w:val="20"/>
                <w:lang w:val="fr-FR"/>
              </w:rPr>
              <w:t xml:space="preserve">Available: </w:t>
            </w:r>
            <w:hyperlink r:id="rId31">
              <w:r w:rsidRPr="001A6697">
                <w:rPr>
                  <w:rStyle w:val="Hyperlink"/>
                  <w:rFonts w:cs="Tahoma"/>
                  <w:color w:val="auto"/>
                  <w:szCs w:val="20"/>
                  <w:u w:val="none"/>
                  <w:lang w:val="fr-FR"/>
                </w:rPr>
                <w:t>https://www.kotterinc.com/</w:t>
              </w:r>
            </w:hyperlink>
            <w:r w:rsidRPr="001A6697">
              <w:rPr>
                <w:rFonts w:cs="Tahoma"/>
                <w:szCs w:val="20"/>
                <w:lang w:val="fr-FR"/>
              </w:rPr>
              <w:t xml:space="preserve">. </w:t>
            </w:r>
            <w:r w:rsidRPr="001A6697">
              <w:rPr>
                <w:rFonts w:cs="Tahoma"/>
                <w:szCs w:val="20"/>
                <w:lang w:val="en-US"/>
              </w:rPr>
              <w:t>[Accessed 27 July 2021].</w:t>
            </w:r>
          </w:p>
        </w:tc>
      </w:tr>
      <w:tr w:rsidRPr="001A6697" w:rsidR="001C2449" w:rsidTr="001A6697" w14:paraId="7E5B820B" w14:textId="77777777">
        <w:tc>
          <w:tcPr>
            <w:tcW w:w="709" w:type="dxa"/>
          </w:tcPr>
          <w:p w:rsidRPr="001A6697" w:rsidR="001C2449" w:rsidP="00214BD5" w:rsidRDefault="001C2449" w14:paraId="09C5AB58" w14:textId="77777777">
            <w:pPr>
              <w:spacing w:line="259" w:lineRule="auto"/>
              <w:rPr>
                <w:rFonts w:cs="Tahoma"/>
                <w:szCs w:val="20"/>
              </w:rPr>
            </w:pPr>
            <w:r w:rsidRPr="001A6697">
              <w:rPr>
                <w:rFonts w:cs="Tahoma"/>
                <w:szCs w:val="20"/>
                <w:lang w:val="en-US"/>
              </w:rPr>
              <w:t xml:space="preserve">[2] </w:t>
            </w:r>
          </w:p>
        </w:tc>
        <w:tc>
          <w:tcPr>
            <w:tcW w:w="8261" w:type="dxa"/>
          </w:tcPr>
          <w:p w:rsidRPr="001A6697" w:rsidR="001C2449" w:rsidP="00214BD5" w:rsidRDefault="001C2449" w14:paraId="7F4B146C" w14:textId="77777777">
            <w:pPr>
              <w:spacing w:line="259" w:lineRule="auto"/>
              <w:rPr>
                <w:rFonts w:cs="Tahoma"/>
                <w:szCs w:val="20"/>
              </w:rPr>
            </w:pPr>
            <w:r w:rsidRPr="001A6697">
              <w:rPr>
                <w:rFonts w:cs="Tahoma"/>
                <w:szCs w:val="20"/>
                <w:lang w:val="en-US"/>
              </w:rPr>
              <w:t>J. Kotter, "</w:t>
            </w:r>
            <w:hyperlink r:id="rId32">
              <w:r w:rsidRPr="001A6697">
                <w:rPr>
                  <w:rStyle w:val="Hyperlink"/>
                  <w:rFonts w:cs="Tahoma"/>
                  <w:color w:val="auto"/>
                  <w:szCs w:val="20"/>
                  <w:u w:val="none"/>
                  <w:lang w:val="en-US"/>
                </w:rPr>
                <w:t>https://www.kotterinc.com/</w:t>
              </w:r>
            </w:hyperlink>
            <w:r w:rsidRPr="001A6697">
              <w:rPr>
                <w:rFonts w:cs="Tahoma"/>
                <w:szCs w:val="20"/>
                <w:lang w:val="en-US"/>
              </w:rPr>
              <w:t xml:space="preserve">," [Online]. </w:t>
            </w:r>
            <w:r w:rsidRPr="001A6697">
              <w:rPr>
                <w:rFonts w:cs="Tahoma"/>
                <w:szCs w:val="20"/>
                <w:lang w:val="fr-FR"/>
              </w:rPr>
              <w:t xml:space="preserve">Available: </w:t>
            </w:r>
            <w:hyperlink r:id="rId33">
              <w:r w:rsidRPr="001A6697">
                <w:rPr>
                  <w:rStyle w:val="Hyperlink"/>
                  <w:rFonts w:cs="Tahoma"/>
                  <w:color w:val="auto"/>
                  <w:szCs w:val="20"/>
                  <w:u w:val="none"/>
                  <w:lang w:val="fr-FR"/>
                </w:rPr>
                <w:t>https://www.kotterinc.com/8-steps-process-for-leading-change/</w:t>
              </w:r>
            </w:hyperlink>
            <w:r w:rsidRPr="001A6697">
              <w:rPr>
                <w:rFonts w:cs="Tahoma"/>
                <w:szCs w:val="20"/>
                <w:lang w:val="fr-FR"/>
              </w:rPr>
              <w:t xml:space="preserve">. </w:t>
            </w:r>
            <w:r w:rsidRPr="001A6697">
              <w:rPr>
                <w:rFonts w:cs="Tahoma"/>
                <w:szCs w:val="20"/>
                <w:lang w:val="en-US"/>
              </w:rPr>
              <w:t>[Accessed 27 July 2021].</w:t>
            </w:r>
          </w:p>
        </w:tc>
      </w:tr>
      <w:tr w:rsidRPr="001A6697" w:rsidR="001C2449" w:rsidTr="001A6697" w14:paraId="0526C7FC" w14:textId="77777777">
        <w:tc>
          <w:tcPr>
            <w:tcW w:w="709" w:type="dxa"/>
          </w:tcPr>
          <w:p w:rsidRPr="001A6697" w:rsidR="001C2449" w:rsidP="00214BD5" w:rsidRDefault="001C2449" w14:paraId="1798E84B" w14:textId="77777777">
            <w:pPr>
              <w:spacing w:line="259" w:lineRule="auto"/>
              <w:rPr>
                <w:rFonts w:cs="Tahoma"/>
                <w:szCs w:val="20"/>
              </w:rPr>
            </w:pPr>
            <w:r w:rsidRPr="001A6697">
              <w:rPr>
                <w:rFonts w:cs="Tahoma"/>
                <w:szCs w:val="20"/>
                <w:lang w:val="en-IE"/>
              </w:rPr>
              <w:t xml:space="preserve">[3] </w:t>
            </w:r>
          </w:p>
        </w:tc>
        <w:tc>
          <w:tcPr>
            <w:tcW w:w="8261" w:type="dxa"/>
          </w:tcPr>
          <w:p w:rsidRPr="001A6697" w:rsidR="001C2449" w:rsidP="00214BD5" w:rsidRDefault="001C2449" w14:paraId="6014484E" w14:textId="77777777">
            <w:pPr>
              <w:spacing w:line="259" w:lineRule="auto"/>
              <w:rPr>
                <w:rFonts w:cs="Tahoma"/>
                <w:szCs w:val="20"/>
              </w:rPr>
            </w:pPr>
            <w:r w:rsidRPr="001A6697">
              <w:rPr>
                <w:rFonts w:cs="Tahoma"/>
                <w:szCs w:val="20"/>
                <w:lang w:val="en-IE"/>
              </w:rPr>
              <w:t xml:space="preserve">J. P. Kotter, Heart of Change: Real-Life Stories of How People Change Their Organizations, Harvard Business Review Press; 1st edition (November 1, 2012), November 1, 2012. </w:t>
            </w:r>
          </w:p>
        </w:tc>
      </w:tr>
      <w:tr w:rsidRPr="001A6697" w:rsidR="001C2449" w:rsidTr="001A6697" w14:paraId="61F8097B" w14:textId="77777777">
        <w:tc>
          <w:tcPr>
            <w:tcW w:w="709" w:type="dxa"/>
          </w:tcPr>
          <w:p w:rsidRPr="001A6697" w:rsidR="001C2449" w:rsidP="00214BD5" w:rsidRDefault="001C2449" w14:paraId="3BD2B463" w14:textId="77777777">
            <w:pPr>
              <w:spacing w:line="259" w:lineRule="auto"/>
              <w:rPr>
                <w:rFonts w:cs="Tahoma"/>
                <w:szCs w:val="20"/>
              </w:rPr>
            </w:pPr>
            <w:r w:rsidRPr="001A6697">
              <w:rPr>
                <w:rFonts w:cs="Tahoma"/>
                <w:szCs w:val="20"/>
                <w:lang w:val="en-US"/>
              </w:rPr>
              <w:t xml:space="preserve">[4] </w:t>
            </w:r>
          </w:p>
        </w:tc>
        <w:tc>
          <w:tcPr>
            <w:tcW w:w="8261" w:type="dxa"/>
          </w:tcPr>
          <w:p w:rsidRPr="001A6697" w:rsidR="001C2449" w:rsidP="00214BD5" w:rsidRDefault="001C2449" w14:paraId="1D5F0964" w14:textId="77777777">
            <w:pPr>
              <w:spacing w:line="259" w:lineRule="auto"/>
              <w:rPr>
                <w:rFonts w:cs="Tahoma"/>
                <w:szCs w:val="20"/>
              </w:rPr>
            </w:pPr>
            <w:r w:rsidRPr="001A6697">
              <w:rPr>
                <w:rFonts w:cs="Tahoma"/>
                <w:szCs w:val="20"/>
                <w:lang w:val="en-US"/>
              </w:rPr>
              <w:t xml:space="preserve">R. Tanner, "Management is a journey," [Online]. </w:t>
            </w:r>
            <w:r w:rsidRPr="001A6697">
              <w:rPr>
                <w:rFonts w:cs="Tahoma"/>
                <w:szCs w:val="20"/>
                <w:lang w:val="fr-FR"/>
              </w:rPr>
              <w:t xml:space="preserve">Available: </w:t>
            </w:r>
            <w:hyperlink r:id="rId34">
              <w:r w:rsidRPr="001A6697">
                <w:rPr>
                  <w:rStyle w:val="Hyperlink"/>
                  <w:rFonts w:cs="Tahoma"/>
                  <w:color w:val="auto"/>
                  <w:szCs w:val="20"/>
                  <w:u w:val="none"/>
                  <w:lang w:val="fr-FR"/>
                </w:rPr>
                <w:t>https://managementisajourney.com/leading-change-step-2-create-the-guiding-coalition/</w:t>
              </w:r>
            </w:hyperlink>
            <w:r w:rsidRPr="001A6697">
              <w:rPr>
                <w:rFonts w:cs="Tahoma"/>
                <w:szCs w:val="20"/>
                <w:lang w:val="fr-FR"/>
              </w:rPr>
              <w:t xml:space="preserve">. </w:t>
            </w:r>
            <w:r w:rsidRPr="001A6697">
              <w:rPr>
                <w:rFonts w:cs="Tahoma"/>
                <w:szCs w:val="20"/>
                <w:lang w:val="en-US"/>
              </w:rPr>
              <w:t>[Accessed 27 July 2021].</w:t>
            </w:r>
          </w:p>
        </w:tc>
      </w:tr>
      <w:tr w:rsidRPr="001A6697" w:rsidR="001C2449" w:rsidTr="001A6697" w14:paraId="73566B96" w14:textId="77777777">
        <w:tc>
          <w:tcPr>
            <w:tcW w:w="709" w:type="dxa"/>
          </w:tcPr>
          <w:p w:rsidRPr="001A6697" w:rsidR="001C2449" w:rsidP="001C2449" w:rsidRDefault="001C2449" w14:paraId="0390B0D1" w14:textId="77777777">
            <w:pPr>
              <w:spacing w:line="259" w:lineRule="auto"/>
              <w:rPr>
                <w:rFonts w:cs="Tahoma"/>
                <w:szCs w:val="20"/>
                <w:lang w:val="en-US"/>
              </w:rPr>
            </w:pPr>
            <w:r w:rsidRPr="001A6697">
              <w:rPr>
                <w:rFonts w:cs="Tahoma"/>
                <w:szCs w:val="20"/>
                <w:lang w:val="en-US"/>
              </w:rPr>
              <w:t xml:space="preserve">[5] </w:t>
            </w:r>
          </w:p>
        </w:tc>
        <w:tc>
          <w:tcPr>
            <w:tcW w:w="8261" w:type="dxa"/>
          </w:tcPr>
          <w:p w:rsidRPr="001A6697" w:rsidR="001C2449" w:rsidP="001C2449" w:rsidRDefault="001C2449" w14:paraId="60DC0270" w14:textId="77777777">
            <w:pPr>
              <w:spacing w:line="259" w:lineRule="auto"/>
              <w:rPr>
                <w:rFonts w:cs="Tahoma"/>
                <w:szCs w:val="20"/>
                <w:lang w:val="en-US"/>
              </w:rPr>
            </w:pPr>
            <w:r w:rsidRPr="001A6697">
              <w:rPr>
                <w:rFonts w:cs="Tahoma"/>
                <w:szCs w:val="20"/>
                <w:lang w:val="en-US"/>
              </w:rPr>
              <w:t xml:space="preserve">T. v. Ahn, "LinkedIn," 6 April 2015. </w:t>
            </w:r>
            <w:r w:rsidRPr="00787D84">
              <w:rPr>
                <w:rFonts w:cs="Tahoma"/>
                <w:szCs w:val="20"/>
                <w:lang w:val="fr-FR"/>
              </w:rPr>
              <w:t xml:space="preserve">[Online]. Available: </w:t>
            </w:r>
            <w:hyperlink r:id="rId35">
              <w:r w:rsidRPr="00787D84">
                <w:rPr>
                  <w:rFonts w:cs="Tahoma"/>
                  <w:szCs w:val="20"/>
                  <w:lang w:val="fr-FR"/>
                </w:rPr>
                <w:t>https://www.linkedin.com/pulse/change-management-process-step-4-enlisting-volunteer-army-von-ahn/</w:t>
              </w:r>
            </w:hyperlink>
            <w:r w:rsidRPr="00787D84">
              <w:rPr>
                <w:rFonts w:cs="Tahoma"/>
                <w:szCs w:val="20"/>
                <w:lang w:val="fr-FR"/>
              </w:rPr>
              <w:t xml:space="preserve">. </w:t>
            </w:r>
            <w:r w:rsidRPr="001A6697">
              <w:rPr>
                <w:rFonts w:cs="Tahoma"/>
                <w:szCs w:val="20"/>
                <w:lang w:val="en-US"/>
              </w:rPr>
              <w:t>[Accessed 27 July 2021].</w:t>
            </w:r>
          </w:p>
        </w:tc>
      </w:tr>
      <w:tr w:rsidRPr="001A6697" w:rsidR="001C2449" w:rsidTr="001A6697" w14:paraId="3D595ADD" w14:textId="77777777">
        <w:tc>
          <w:tcPr>
            <w:tcW w:w="709" w:type="dxa"/>
          </w:tcPr>
          <w:p w:rsidRPr="001A6697" w:rsidR="001C2449" w:rsidP="00214BD5" w:rsidRDefault="001C2449" w14:paraId="556A3EB8" w14:textId="77777777">
            <w:pPr>
              <w:spacing w:line="259" w:lineRule="auto"/>
              <w:rPr>
                <w:rFonts w:cs="Tahoma"/>
                <w:szCs w:val="20"/>
              </w:rPr>
            </w:pPr>
            <w:r w:rsidRPr="001A6697">
              <w:rPr>
                <w:rFonts w:cs="Tahoma"/>
                <w:szCs w:val="20"/>
                <w:lang w:val="en-US"/>
              </w:rPr>
              <w:t xml:space="preserve">[6] </w:t>
            </w:r>
          </w:p>
        </w:tc>
        <w:tc>
          <w:tcPr>
            <w:tcW w:w="8261" w:type="dxa"/>
          </w:tcPr>
          <w:p w:rsidRPr="001A6697" w:rsidR="001C2449" w:rsidP="00214BD5" w:rsidRDefault="001C2449" w14:paraId="67F501F7" w14:textId="77777777">
            <w:pPr>
              <w:spacing w:line="259" w:lineRule="auto"/>
              <w:rPr>
                <w:rFonts w:cs="Tahoma"/>
                <w:szCs w:val="20"/>
              </w:rPr>
            </w:pPr>
            <w:r w:rsidRPr="001A6697">
              <w:rPr>
                <w:rFonts w:cs="Tahoma"/>
                <w:szCs w:val="20"/>
                <w:lang w:val="en-US"/>
              </w:rPr>
              <w:t xml:space="preserve">J. P. Kotter, Leading Change, Harvard Business Review Press;, 2012. </w:t>
            </w:r>
          </w:p>
        </w:tc>
      </w:tr>
    </w:tbl>
    <w:p w:rsidRPr="001A6697" w:rsidR="001C2449" w:rsidP="001C2449" w:rsidRDefault="001C2449" w14:paraId="27FFACF9" w14:textId="77777777">
      <w:pPr>
        <w:spacing w:after="160" w:line="259" w:lineRule="auto"/>
        <w:rPr>
          <w:rFonts w:cs="Tahoma"/>
          <w:color w:val="000000" w:themeColor="text1"/>
          <w:szCs w:val="20"/>
          <w:lang w:val="en-IE"/>
        </w:rPr>
      </w:pPr>
      <w:r w:rsidRPr="001A6697">
        <w:rPr>
          <w:rFonts w:cs="Tahoma"/>
          <w:color w:val="000000" w:themeColor="text1"/>
          <w:szCs w:val="20"/>
          <w:lang w:val="en-IE"/>
        </w:rPr>
        <w:t>￼</w:t>
      </w:r>
    </w:p>
    <w:p w:rsidRPr="001A6697" w:rsidR="006C11C2" w:rsidP="006C11C2" w:rsidRDefault="006C11C2" w14:paraId="4E6F4ECA" w14:textId="77777777">
      <w:pPr>
        <w:pStyle w:val="BodyText"/>
        <w:ind w:left="0"/>
        <w:jc w:val="left"/>
        <w:rPr>
          <w:rFonts w:cs="Tahoma"/>
          <w:sz w:val="20"/>
        </w:rPr>
        <w:sectPr w:rsidRPr="001A6697" w:rsidR="006C11C2" w:rsidSect="005370DE">
          <w:headerReference w:type="default" r:id="rId36"/>
          <w:footerReference w:type="default" r:id="rId37"/>
          <w:pgSz w:w="11906" w:h="16838" w:orient="portrait"/>
          <w:pgMar w:top="1276" w:right="1797" w:bottom="1276" w:left="1134" w:header="709" w:footer="709" w:gutter="0"/>
          <w:cols w:space="708"/>
          <w:titlePg/>
          <w:docGrid w:linePitch="360"/>
          <w:headerReference w:type="first" r:id="R9d89b107740e45f5"/>
          <w:footerReference w:type="first" r:id="R223dff5df1ef4982"/>
        </w:sectPr>
      </w:pPr>
    </w:p>
    <w:p w:rsidRPr="00787D84" w:rsidR="00143FBA" w:rsidP="00112A5E" w:rsidRDefault="7924DE09" w14:paraId="46014E13" w14:textId="154C9CD2">
      <w:pPr>
        <w:pStyle w:val="Heading1"/>
        <w:numPr>
          <w:ilvl w:val="0"/>
          <w:numId w:val="6"/>
        </w:numPr>
        <w:jc w:val="left"/>
        <w:rPr>
          <w:rFonts w:cs="Tahoma"/>
          <w:szCs w:val="48"/>
          <w:lang w:val="en-US"/>
        </w:rPr>
      </w:pPr>
      <w:bookmarkStart w:name="_Toc80113656" w:id="54"/>
      <w:r w:rsidRPr="00787D84">
        <w:rPr>
          <w:rFonts w:cs="Tahoma"/>
          <w:szCs w:val="48"/>
          <w:lang w:val="en-US"/>
        </w:rPr>
        <w:t>Appendix</w:t>
      </w:r>
      <w:bookmarkEnd w:id="54"/>
      <w:r w:rsidRPr="00787D84">
        <w:rPr>
          <w:rFonts w:cs="Tahoma"/>
          <w:szCs w:val="48"/>
          <w:lang w:val="en-US"/>
        </w:rPr>
        <w:t xml:space="preserve"> </w:t>
      </w:r>
    </w:p>
    <w:p w:rsidRPr="001A6697" w:rsidR="00D02286" w:rsidP="00112A5E" w:rsidRDefault="00D02286" w14:paraId="37228AE4" w14:textId="1294BFF6">
      <w:pPr>
        <w:pStyle w:val="BodyText"/>
        <w:numPr>
          <w:ilvl w:val="2"/>
          <w:numId w:val="6"/>
        </w:numPr>
        <w:rPr>
          <w:rFonts w:cs="Tahoma"/>
          <w:sz w:val="20"/>
          <w:lang w:val="en-US"/>
        </w:rPr>
      </w:pPr>
      <w:r w:rsidRPr="001A6697">
        <w:rPr>
          <w:rFonts w:cs="Tahoma"/>
          <w:sz w:val="20"/>
          <w:lang w:val="en-US"/>
        </w:rPr>
        <w:t xml:space="preserve">Mockup of website home page. This was created for the website developer to improve the existing site. This mockup is created using prototyping software called Figma. The main call to actions are more prominent on the site; jobs and contact, candidate, clients. </w:t>
      </w:r>
    </w:p>
    <w:p w:rsidRPr="001A6697" w:rsidR="00D02286" w:rsidP="00D02286" w:rsidRDefault="00D02286" w14:paraId="739BB23C" w14:textId="77777777">
      <w:pPr>
        <w:pStyle w:val="BodyText"/>
        <w:rPr>
          <w:rFonts w:eastAsia="Tahoma" w:cs="Tahoma"/>
          <w:sz w:val="20"/>
          <w:lang w:val="en-US"/>
        </w:rPr>
      </w:pPr>
    </w:p>
    <w:p w:rsidRPr="001A6697" w:rsidR="0F17D177" w:rsidP="0F17D177" w:rsidRDefault="00D02286" w14:paraId="650E28EA" w14:textId="3728D2BF">
      <w:pPr>
        <w:pStyle w:val="BodyText"/>
        <w:ind w:left="0"/>
        <w:rPr>
          <w:rFonts w:cs="Tahoma"/>
          <w:sz w:val="20"/>
          <w:lang w:val="en-US"/>
        </w:rPr>
      </w:pPr>
      <w:r w:rsidRPr="001A6697">
        <w:rPr>
          <w:rFonts w:cs="Tahoma"/>
          <w:noProof/>
          <w:sz w:val="20"/>
          <w:lang w:val="en-US"/>
        </w:rPr>
        <w:drawing>
          <wp:anchor distT="0" distB="0" distL="114300" distR="114300" simplePos="0" relativeHeight="251658242" behindDoc="1" locked="0" layoutInCell="1" allowOverlap="1" wp14:anchorId="6FB82610" wp14:editId="30DA65AC">
            <wp:simplePos x="0" y="0"/>
            <wp:positionH relativeFrom="column">
              <wp:posOffset>1521319</wp:posOffset>
            </wp:positionH>
            <wp:positionV relativeFrom="paragraph">
              <wp:posOffset>151976</wp:posOffset>
            </wp:positionV>
            <wp:extent cx="3097530" cy="8950960"/>
            <wp:effectExtent l="152400" t="152400" r="331470" b="345440"/>
            <wp:wrapSquare wrapText="bothSides"/>
            <wp:docPr id="2" name="Picture 2" descr="Mockup of website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ockup of website home page"/>
                    <pic:cNvPicPr/>
                  </pic:nvPicPr>
                  <pic:blipFill>
                    <a:blip r:embed="rId38"/>
                    <a:stretch>
                      <a:fillRect/>
                    </a:stretch>
                  </pic:blipFill>
                  <pic:spPr>
                    <a:xfrm>
                      <a:off x="0" y="0"/>
                      <a:ext cx="3097530" cy="895096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Pr="001A6697" w:rsidR="006E5EC3" w:rsidP="0F17D177" w:rsidRDefault="006E5EC3" w14:paraId="39AD6723" w14:textId="54372D3F">
      <w:pPr>
        <w:pStyle w:val="BodyText"/>
        <w:ind w:left="0"/>
        <w:rPr>
          <w:rFonts w:cs="Tahoma"/>
          <w:sz w:val="20"/>
          <w:lang w:val="en-US"/>
        </w:rPr>
      </w:pPr>
    </w:p>
    <w:p w:rsidRPr="001A6697" w:rsidR="006E5EC3" w:rsidP="0F17D177" w:rsidRDefault="006E5EC3" w14:paraId="4702B56E" w14:textId="1622866E">
      <w:pPr>
        <w:pStyle w:val="BodyText"/>
        <w:ind w:left="0"/>
        <w:rPr>
          <w:rFonts w:cs="Tahoma"/>
          <w:sz w:val="20"/>
          <w:lang w:val="en-US"/>
        </w:rPr>
      </w:pPr>
    </w:p>
    <w:p w:rsidRPr="001A6697" w:rsidR="006E5EC3" w:rsidP="0F17D177" w:rsidRDefault="006E5EC3" w14:paraId="52119397" w14:textId="77777777">
      <w:pPr>
        <w:pStyle w:val="BodyText"/>
        <w:ind w:left="0"/>
        <w:rPr>
          <w:rFonts w:cs="Tahoma"/>
          <w:sz w:val="20"/>
          <w:lang w:val="en-US"/>
        </w:rPr>
      </w:pPr>
    </w:p>
    <w:p w:rsidRPr="001A6697" w:rsidR="0080180E" w:rsidP="6FE27AC4" w:rsidRDefault="00256DD0" w14:paraId="60051C3D" w14:textId="6BF25A3D">
      <w:pPr>
        <w:pStyle w:val="BodyText"/>
        <w:ind w:left="0"/>
        <w:rPr>
          <w:rFonts w:cs="Tahoma"/>
          <w:sz w:val="20"/>
          <w:szCs w:val="20"/>
          <w:lang w:val="en-US"/>
        </w:rPr>
      </w:pPr>
      <w:r w:rsidRPr="6FE27AC4" w:rsidR="7CE45B63">
        <w:rPr>
          <w:rFonts w:cs="Tahoma"/>
          <w:sz w:val="20"/>
          <w:szCs w:val="20"/>
          <w:lang w:val="en-US"/>
        </w:rPr>
        <w:t xml:space="preserve">9.1.2 Forms created in Microsoft Dynamics Marketing. The </w:t>
      </w:r>
      <w:r w:rsidRPr="6FE27AC4" w:rsidR="74521C90">
        <w:rPr>
          <w:rFonts w:cs="Tahoma"/>
          <w:sz w:val="20"/>
          <w:szCs w:val="20"/>
          <w:lang w:val="en-US"/>
        </w:rPr>
        <w:t xml:space="preserve">forms are created within the software and produce HTML code to pass on to the website developer. The pages will be created on the website and these HTML forms will be added. </w:t>
      </w:r>
      <w:r w:rsidRPr="6FE27AC4" w:rsidR="03B6F32D">
        <w:rPr>
          <w:rFonts w:cs="Tahoma"/>
          <w:sz w:val="20"/>
          <w:szCs w:val="20"/>
          <w:lang w:val="en-US"/>
        </w:rPr>
        <w:t>HTML attached in zip file.</w:t>
      </w:r>
    </w:p>
    <w:p w:rsidRPr="001A6697" w:rsidR="00837897" w:rsidP="6FE27AC4" w:rsidRDefault="002F24AF" w14:paraId="25ADFF6D" w14:textId="28653BF6">
      <w:pPr>
        <w:pStyle w:val="BodyText"/>
        <w:ind w:left="0"/>
        <w:rPr>
          <w:rFonts w:cs="Tahoma"/>
          <w:sz w:val="20"/>
          <w:szCs w:val="20"/>
          <w:lang w:val="en-US"/>
        </w:rPr>
      </w:pPr>
      <w:r w:rsidRPr="6FE27AC4" w:rsidR="03B6F32D">
        <w:rPr>
          <w:rFonts w:cs="Tahoma"/>
          <w:sz w:val="20"/>
          <w:szCs w:val="20"/>
          <w:lang w:val="en-US"/>
        </w:rPr>
        <w:t xml:space="preserve">a. candidate registration form </w:t>
      </w:r>
    </w:p>
    <w:p w:rsidRPr="001A6697" w:rsidR="002F24AF" w:rsidP="6FE27AC4" w:rsidRDefault="002F24AF" w14:paraId="4EBA1473" w14:textId="4E32FD27">
      <w:pPr>
        <w:pStyle w:val="BodyText"/>
        <w:ind w:left="0"/>
        <w:rPr>
          <w:rFonts w:cs="Tahoma"/>
          <w:sz w:val="20"/>
          <w:szCs w:val="20"/>
          <w:lang w:val="en-US"/>
        </w:rPr>
      </w:pPr>
      <w:r w:rsidRPr="6FE27AC4" w:rsidR="03B6F32D">
        <w:rPr>
          <w:rFonts w:cs="Tahoma"/>
          <w:sz w:val="20"/>
          <w:szCs w:val="20"/>
          <w:lang w:val="en-US"/>
        </w:rPr>
        <w:t xml:space="preserve">b. client registration/ staff request form </w:t>
      </w:r>
    </w:p>
    <w:p w:rsidRPr="001A6697" w:rsidR="002F24AF" w:rsidP="6FE27AC4" w:rsidRDefault="002F24AF" w14:paraId="1526A0DB" w14:textId="3C75F068">
      <w:pPr>
        <w:pStyle w:val="BodyText"/>
        <w:ind w:left="0"/>
        <w:rPr>
          <w:rFonts w:cs="Tahoma"/>
          <w:sz w:val="20"/>
          <w:szCs w:val="20"/>
          <w:lang w:val="en-US"/>
        </w:rPr>
      </w:pPr>
      <w:r w:rsidRPr="6FE27AC4" w:rsidR="03B6F32D">
        <w:rPr>
          <w:rFonts w:cs="Tahoma"/>
          <w:sz w:val="20"/>
          <w:szCs w:val="20"/>
          <w:lang w:val="en-US"/>
        </w:rPr>
        <w:t xml:space="preserve">c. </w:t>
      </w:r>
      <w:proofErr w:type="gramStart"/>
      <w:r w:rsidRPr="6FE27AC4" w:rsidR="03B6F32D">
        <w:rPr>
          <w:rFonts w:cs="Tahoma"/>
          <w:sz w:val="20"/>
          <w:szCs w:val="20"/>
          <w:lang w:val="en-US"/>
        </w:rPr>
        <w:t>contact</w:t>
      </w:r>
      <w:proofErr w:type="gramEnd"/>
      <w:r w:rsidRPr="6FE27AC4" w:rsidR="03B6F32D">
        <w:rPr>
          <w:rFonts w:cs="Tahoma"/>
          <w:sz w:val="20"/>
          <w:szCs w:val="20"/>
          <w:lang w:val="en-US"/>
        </w:rPr>
        <w:t xml:space="preserve"> us </w:t>
      </w:r>
    </w:p>
    <w:p w:rsidRPr="001A6697" w:rsidR="002F24AF" w:rsidP="0080180E" w:rsidRDefault="002F24AF" w14:paraId="1394A6D1" w14:textId="48D05C05">
      <w:pPr>
        <w:pStyle w:val="BodyText"/>
        <w:rPr>
          <w:rFonts w:cs="Tahoma"/>
          <w:sz w:val="20"/>
          <w:lang w:val="en-US"/>
        </w:rPr>
      </w:pPr>
    </w:p>
    <w:p w:rsidRPr="001A6697" w:rsidR="002F24AF" w:rsidP="00112A5E" w:rsidRDefault="002F24AF" w14:paraId="7C66F937" w14:textId="23BC8BCE">
      <w:pPr>
        <w:pStyle w:val="BodyText"/>
        <w:numPr>
          <w:ilvl w:val="0"/>
          <w:numId w:val="8"/>
        </w:numPr>
        <w:rPr>
          <w:rFonts w:cs="Tahoma"/>
          <w:sz w:val="20"/>
          <w:lang w:val="en-US"/>
        </w:rPr>
      </w:pPr>
      <w:r w:rsidRPr="001A6697">
        <w:rPr>
          <w:rFonts w:cs="Tahoma"/>
          <w:noProof/>
          <w:sz w:val="20"/>
          <w:lang w:val="en-US"/>
        </w:rPr>
        <w:drawing>
          <wp:inline distT="0" distB="0" distL="0" distR="0" wp14:anchorId="4BCDBEA5" wp14:editId="38B32252">
            <wp:extent cx="2760133" cy="4980728"/>
            <wp:effectExtent l="50800" t="12700" r="46990" b="86995"/>
            <wp:docPr id="1" name="Picture 1" descr="candidate registr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andidate registration form"/>
                    <pic:cNvPicPr/>
                  </pic:nvPicPr>
                  <pic:blipFill>
                    <a:blip r:embed="rId39"/>
                    <a:stretch>
                      <a:fillRect/>
                    </a:stretch>
                  </pic:blipFill>
                  <pic:spPr>
                    <a:xfrm>
                      <a:off x="0" y="0"/>
                      <a:ext cx="2783279" cy="5022495"/>
                    </a:xfrm>
                    <a:prstGeom prst="rect">
                      <a:avLst/>
                    </a:prstGeom>
                    <a:effectLst>
                      <a:outerShdw blurRad="50800" dist="38100" dir="5400000" algn="t" rotWithShape="0">
                        <a:prstClr val="black">
                          <a:alpha val="40000"/>
                        </a:prstClr>
                      </a:outerShdw>
                    </a:effectLst>
                  </pic:spPr>
                </pic:pic>
              </a:graphicData>
            </a:graphic>
          </wp:inline>
        </w:drawing>
      </w:r>
    </w:p>
    <w:p w:rsidRPr="001A6697" w:rsidR="002F24AF" w:rsidP="00112A5E" w:rsidRDefault="002F24AF" w14:paraId="134C344E" w14:textId="70275B3E">
      <w:pPr>
        <w:pStyle w:val="BodyText"/>
        <w:numPr>
          <w:ilvl w:val="0"/>
          <w:numId w:val="8"/>
        </w:numPr>
        <w:rPr>
          <w:rFonts w:cs="Tahoma"/>
          <w:sz w:val="20"/>
          <w:lang w:val="en-US"/>
        </w:rPr>
      </w:pPr>
      <w:r w:rsidRPr="001A6697">
        <w:rPr>
          <w:rFonts w:cs="Tahoma"/>
          <w:noProof/>
          <w:sz w:val="20"/>
          <w:lang w:val="en-US"/>
        </w:rPr>
        <w:drawing>
          <wp:inline distT="0" distB="0" distL="0" distR="0" wp14:anchorId="21BC4131" wp14:editId="7FC24221">
            <wp:extent cx="2707142" cy="4504267"/>
            <wp:effectExtent l="50800" t="12700" r="48895" b="93345"/>
            <wp:docPr id="3" name="Picture 3" descr="client registrat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lient registration form"/>
                    <pic:cNvPicPr/>
                  </pic:nvPicPr>
                  <pic:blipFill>
                    <a:blip r:embed="rId40"/>
                    <a:stretch>
                      <a:fillRect/>
                    </a:stretch>
                  </pic:blipFill>
                  <pic:spPr>
                    <a:xfrm>
                      <a:off x="0" y="0"/>
                      <a:ext cx="2717651" cy="4521752"/>
                    </a:xfrm>
                    <a:prstGeom prst="rect">
                      <a:avLst/>
                    </a:prstGeom>
                    <a:effectLst>
                      <a:outerShdw blurRad="50800" dist="38100" dir="5400000" algn="t" rotWithShape="0">
                        <a:prstClr val="black">
                          <a:alpha val="40000"/>
                        </a:prstClr>
                      </a:outerShdw>
                    </a:effectLst>
                  </pic:spPr>
                </pic:pic>
              </a:graphicData>
            </a:graphic>
          </wp:inline>
        </w:drawing>
      </w:r>
    </w:p>
    <w:p w:rsidRPr="001A6697" w:rsidR="002F24AF" w:rsidP="00112A5E" w:rsidRDefault="002F24AF" w14:paraId="30E43A42" w14:textId="47F190BC">
      <w:pPr>
        <w:pStyle w:val="BodyText"/>
        <w:numPr>
          <w:ilvl w:val="0"/>
          <w:numId w:val="8"/>
        </w:numPr>
        <w:rPr>
          <w:rFonts w:cs="Tahoma"/>
          <w:sz w:val="20"/>
          <w:lang w:val="en-US"/>
        </w:rPr>
      </w:pPr>
      <w:r w:rsidRPr="001A6697">
        <w:rPr>
          <w:rFonts w:cs="Tahoma"/>
          <w:noProof/>
          <w:sz w:val="20"/>
          <w:lang w:val="en-US"/>
        </w:rPr>
        <w:drawing>
          <wp:inline distT="0" distB="0" distL="0" distR="0" wp14:anchorId="194A5756" wp14:editId="20F69621">
            <wp:extent cx="2724823" cy="3172742"/>
            <wp:effectExtent l="50800" t="12700" r="56515" b="91440"/>
            <wp:docPr id="5" name="Picture 5" descr="contact us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ontact us form"/>
                    <pic:cNvPicPr/>
                  </pic:nvPicPr>
                  <pic:blipFill>
                    <a:blip r:embed="rId41"/>
                    <a:stretch>
                      <a:fillRect/>
                    </a:stretch>
                  </pic:blipFill>
                  <pic:spPr>
                    <a:xfrm>
                      <a:off x="0" y="0"/>
                      <a:ext cx="2756037" cy="3209087"/>
                    </a:xfrm>
                    <a:prstGeom prst="rect">
                      <a:avLst/>
                    </a:prstGeom>
                    <a:effectLst>
                      <a:outerShdw blurRad="50800" dist="38100" dir="5400000" algn="t" rotWithShape="0">
                        <a:prstClr val="black">
                          <a:alpha val="40000"/>
                        </a:prstClr>
                      </a:outerShdw>
                    </a:effectLst>
                  </pic:spPr>
                </pic:pic>
              </a:graphicData>
            </a:graphic>
          </wp:inline>
        </w:drawing>
      </w:r>
    </w:p>
    <w:p w:rsidRPr="001A6697" w:rsidR="00151139" w:rsidP="00EE6867" w:rsidRDefault="00151139" w14:paraId="7314162E" w14:textId="10218B6B">
      <w:pPr>
        <w:pStyle w:val="BodyText"/>
        <w:ind w:left="0"/>
        <w:rPr>
          <w:rFonts w:cs="Tahoma"/>
          <w:sz w:val="20"/>
          <w:lang w:val="en-IE"/>
        </w:rPr>
      </w:pPr>
    </w:p>
    <w:p w:rsidRPr="001A6697" w:rsidR="00151139" w:rsidP="00EE6867" w:rsidRDefault="00151139" w14:paraId="64A3E935" w14:textId="6FDEFCFB">
      <w:pPr>
        <w:pStyle w:val="BodyText"/>
        <w:ind w:left="0"/>
        <w:rPr>
          <w:rFonts w:cs="Tahoma"/>
          <w:sz w:val="20"/>
          <w:lang w:val="en-IE"/>
        </w:rPr>
      </w:pPr>
    </w:p>
    <w:p w:rsidRPr="001A6697" w:rsidR="00151139" w:rsidP="00EE6867" w:rsidRDefault="00151139" w14:paraId="66BC1749" w14:textId="05B06707">
      <w:pPr>
        <w:pStyle w:val="BodyText"/>
        <w:ind w:left="0"/>
        <w:rPr>
          <w:rFonts w:cs="Tahoma"/>
          <w:sz w:val="20"/>
          <w:lang w:val="en-IE"/>
        </w:rPr>
      </w:pPr>
    </w:p>
    <w:p w:rsidRPr="001A6697" w:rsidR="00151139" w:rsidP="00EE6867" w:rsidRDefault="00151139" w14:paraId="58D6353E" w14:textId="4494DF16">
      <w:pPr>
        <w:pStyle w:val="BodyText"/>
        <w:ind w:left="0"/>
        <w:rPr>
          <w:rFonts w:cs="Tahoma"/>
          <w:sz w:val="20"/>
          <w:lang w:val="en-IE"/>
        </w:rPr>
      </w:pPr>
    </w:p>
    <w:p w:rsidRPr="001A6697" w:rsidR="00151139" w:rsidP="00EE6867" w:rsidRDefault="00151139" w14:paraId="2CC570AE" w14:textId="545B52C1">
      <w:pPr>
        <w:pStyle w:val="BodyText"/>
        <w:ind w:left="0"/>
        <w:rPr>
          <w:rFonts w:cs="Tahoma"/>
          <w:sz w:val="20"/>
          <w:lang w:val="en-IE"/>
        </w:rPr>
      </w:pPr>
    </w:p>
    <w:p w:rsidRPr="001A6697" w:rsidR="00151139" w:rsidP="6FE27AC4" w:rsidRDefault="00151139" w14:paraId="4C03D5A6" w14:textId="5DE26C25">
      <w:pPr>
        <w:pStyle w:val="BodyText"/>
        <w:ind w:left="0"/>
        <w:rPr>
          <w:rFonts w:cs="Tahoma"/>
          <w:sz w:val="20"/>
          <w:szCs w:val="20"/>
          <w:lang w:val="en-IE"/>
        </w:rPr>
      </w:pPr>
      <w:r w:rsidRPr="6FE27AC4" w:rsidR="024B516E">
        <w:rPr>
          <w:rFonts w:cs="Tahoma"/>
          <w:sz w:val="20"/>
          <w:szCs w:val="20"/>
          <w:lang w:val="en-IE"/>
        </w:rPr>
        <w:t xml:space="preserve">The HTML of the form created has been added in .HTML files </w:t>
      </w:r>
      <w:r w:rsidRPr="6FE27AC4" w:rsidR="0EB35DD2">
        <w:rPr>
          <w:rFonts w:cs="Tahoma"/>
          <w:sz w:val="20"/>
          <w:szCs w:val="20"/>
          <w:lang w:val="en-IE"/>
        </w:rPr>
        <w:t>separately</w:t>
      </w:r>
      <w:r w:rsidRPr="6FE27AC4" w:rsidR="024B516E">
        <w:rPr>
          <w:rFonts w:cs="Tahoma"/>
          <w:sz w:val="20"/>
          <w:szCs w:val="20"/>
          <w:lang w:val="en-IE"/>
        </w:rPr>
        <w:t xml:space="preserve">, these will open in a browser and can be viewed. </w:t>
      </w:r>
    </w:p>
    <w:sectPr w:rsidRPr="001A6697" w:rsidR="00151139" w:rsidSect="00A422D4">
      <w:headerReference w:type="default" r:id="rId42"/>
      <w:footerReference w:type="default" r:id="rId43"/>
      <w:pgSz w:w="11906" w:h="16838" w:orient="portrait"/>
      <w:pgMar w:top="1440" w:right="1276" w:bottom="1440" w:left="1134" w:header="709" w:footer="709" w:gutter="0"/>
      <w:cols w:space="708"/>
      <w:docGrid w:linePitch="360"/>
      <w:headerReference w:type="first" r:id="R4534207b48104cd7"/>
      <w:footerReference w:type="first" r:id="Rd3b469665ec44d5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22819" w:rsidRDefault="00022819" w14:paraId="16131F5B" w14:textId="77777777">
      <w:r>
        <w:separator/>
      </w:r>
    </w:p>
  </w:endnote>
  <w:endnote w:type="continuationSeparator" w:id="0">
    <w:p w:rsidR="00022819" w:rsidRDefault="00022819" w14:paraId="73AFC828" w14:textId="77777777">
      <w:r>
        <w:continuationSeparator/>
      </w:r>
    </w:p>
  </w:endnote>
  <w:endnote w:type="continuationNotice" w:id="1">
    <w:p w:rsidR="00022819" w:rsidRDefault="00022819" w14:paraId="178EBF1D"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C11C2" w:rsidRDefault="006C11C2" w14:paraId="0639653D" w14:textId="77777777">
    <w:pPr>
      <w:pStyle w:val="Footer"/>
    </w:pPr>
    <w:r>
      <w:fldChar w:fldCharType="begin"/>
    </w:r>
    <w:r>
      <w:instrText xml:space="preserve"> PAGE   \* MERGEFORMAT </w:instrText>
    </w:r>
    <w:r>
      <w:fldChar w:fldCharType="separate"/>
    </w:r>
    <w:r>
      <w:rPr>
        <w:noProof/>
      </w:rPr>
      <w:t>3</w:t>
    </w:r>
    <w:r>
      <w:fldChar w:fldCharType="end"/>
    </w:r>
  </w:p>
  <w:p w:rsidR="006C11C2" w:rsidRDefault="006C11C2" w14:paraId="62ED8809"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D5918" w:rsidRDefault="002D5918" w14:paraId="1C8723A4" w14:textId="77777777">
    <w:pPr>
      <w:pStyle w:val="Footer"/>
    </w:pPr>
    <w:r>
      <w:fldChar w:fldCharType="begin"/>
    </w:r>
    <w:r>
      <w:instrText xml:space="preserve"> PAGE   \* MERGEFORMAT </w:instrText>
    </w:r>
    <w:r>
      <w:fldChar w:fldCharType="separate"/>
    </w:r>
    <w:r>
      <w:rPr>
        <w:noProof/>
      </w:rPr>
      <w:t>3</w:t>
    </w:r>
    <w:r>
      <w:fldChar w:fldCharType="end"/>
    </w:r>
  </w:p>
  <w:p w:rsidR="002D5918" w:rsidRDefault="002D5918" w14:paraId="076F0540" w14:textId="77777777">
    <w:pPr>
      <w:pStyle w:val="Footer"/>
    </w:pPr>
  </w:p>
</w:ftr>
</file>

<file path=word/footer3.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2990"/>
      <w:gridCol w:w="2990"/>
      <w:gridCol w:w="2990"/>
    </w:tblGrid>
    <w:tr w:rsidR="6FE27AC4" w:rsidTr="6FE27AC4" w14:paraId="68501E1F">
      <w:tc>
        <w:tcPr>
          <w:tcW w:w="2990" w:type="dxa"/>
          <w:tcMar/>
        </w:tcPr>
        <w:p w:rsidR="6FE27AC4" w:rsidP="6FE27AC4" w:rsidRDefault="6FE27AC4" w14:paraId="1ED91771" w14:textId="1AE4D1D9">
          <w:pPr>
            <w:pStyle w:val="Header"/>
            <w:bidi w:val="0"/>
            <w:ind w:left="-115"/>
            <w:jc w:val="left"/>
          </w:pPr>
        </w:p>
      </w:tc>
      <w:tc>
        <w:tcPr>
          <w:tcW w:w="2990" w:type="dxa"/>
          <w:tcMar/>
        </w:tcPr>
        <w:p w:rsidR="6FE27AC4" w:rsidP="6FE27AC4" w:rsidRDefault="6FE27AC4" w14:paraId="60A66EBE" w14:textId="67E50C44">
          <w:pPr>
            <w:pStyle w:val="Header"/>
            <w:bidi w:val="0"/>
            <w:jc w:val="center"/>
          </w:pPr>
        </w:p>
      </w:tc>
      <w:tc>
        <w:tcPr>
          <w:tcW w:w="2990" w:type="dxa"/>
          <w:tcMar/>
        </w:tcPr>
        <w:p w:rsidR="6FE27AC4" w:rsidP="6FE27AC4" w:rsidRDefault="6FE27AC4" w14:paraId="129FBF11" w14:textId="65BF1B14">
          <w:pPr>
            <w:pStyle w:val="Header"/>
            <w:bidi w:val="0"/>
            <w:ind w:right="-115"/>
            <w:jc w:val="right"/>
          </w:pPr>
        </w:p>
      </w:tc>
    </w:tr>
  </w:tbl>
  <w:p w:rsidR="6FE27AC4" w:rsidP="6FE27AC4" w:rsidRDefault="6FE27AC4" w14:paraId="37569237" w14:textId="49401E6F">
    <w:pPr>
      <w:pStyle w:val="Footer"/>
      <w:bidi w:val="0"/>
    </w:pPr>
  </w:p>
</w:ftr>
</file>

<file path=word/footer4.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65"/>
      <w:gridCol w:w="3165"/>
      <w:gridCol w:w="3165"/>
    </w:tblGrid>
    <w:tr w:rsidR="6FE27AC4" w:rsidTr="6FE27AC4" w14:paraId="7A1CE308">
      <w:tc>
        <w:tcPr>
          <w:tcW w:w="3165" w:type="dxa"/>
          <w:tcMar/>
        </w:tcPr>
        <w:p w:rsidR="6FE27AC4" w:rsidP="6FE27AC4" w:rsidRDefault="6FE27AC4" w14:paraId="6287EC53" w14:textId="116BB114">
          <w:pPr>
            <w:pStyle w:val="Header"/>
            <w:bidi w:val="0"/>
            <w:ind w:left="-115"/>
            <w:jc w:val="left"/>
          </w:pPr>
        </w:p>
      </w:tc>
      <w:tc>
        <w:tcPr>
          <w:tcW w:w="3165" w:type="dxa"/>
          <w:tcMar/>
        </w:tcPr>
        <w:p w:rsidR="6FE27AC4" w:rsidP="6FE27AC4" w:rsidRDefault="6FE27AC4" w14:paraId="69E29B1B" w14:textId="05C5A833">
          <w:pPr>
            <w:pStyle w:val="Header"/>
            <w:bidi w:val="0"/>
            <w:jc w:val="center"/>
          </w:pPr>
        </w:p>
      </w:tc>
      <w:tc>
        <w:tcPr>
          <w:tcW w:w="3165" w:type="dxa"/>
          <w:tcMar/>
        </w:tcPr>
        <w:p w:rsidR="6FE27AC4" w:rsidP="6FE27AC4" w:rsidRDefault="6FE27AC4" w14:paraId="4B4AC0F1" w14:textId="62F5B23F">
          <w:pPr>
            <w:pStyle w:val="Header"/>
            <w:bidi w:val="0"/>
            <w:ind w:right="-115"/>
            <w:jc w:val="right"/>
          </w:pPr>
        </w:p>
      </w:tc>
    </w:tr>
  </w:tbl>
  <w:p w:rsidR="6FE27AC4" w:rsidP="6FE27AC4" w:rsidRDefault="6FE27AC4" w14:paraId="658BF01D" w14:textId="084598C9">
    <w:pPr>
      <w:pStyle w:val="Foote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22819" w:rsidRDefault="00022819" w14:paraId="531309CA" w14:textId="77777777">
      <w:r>
        <w:separator/>
      </w:r>
    </w:p>
  </w:footnote>
  <w:footnote w:type="continuationSeparator" w:id="0">
    <w:p w:rsidR="00022819" w:rsidRDefault="00022819" w14:paraId="5FF364BD" w14:textId="77777777">
      <w:r>
        <w:continuationSeparator/>
      </w:r>
    </w:p>
  </w:footnote>
  <w:footnote w:type="continuationNotice" w:id="1">
    <w:p w:rsidR="00022819" w:rsidRDefault="00022819" w14:paraId="3A61EAF7"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Pr="0084226F" w:rsidR="006C11C2" w:rsidP="00826EA0" w:rsidRDefault="006C11C2" w14:paraId="1F2E7DEA" w14:textId="77777777">
    <w:pPr>
      <w:pStyle w:val="Header"/>
      <w:jc w:val="center"/>
      <w:rPr>
        <w:color w:val="808080"/>
        <w:sz w:val="16"/>
        <w:lang w:val="en-GB"/>
      </w:rPr>
    </w:pPr>
    <w:r>
      <w:rPr>
        <w:noProof/>
        <w:color w:val="808080"/>
        <w:sz w:val="16"/>
        <w:lang w:val="en-GB"/>
      </w:rPr>
      <w:drawing>
        <wp:anchor distT="0" distB="0" distL="114300" distR="114300" simplePos="0" relativeHeight="251658241" behindDoc="1" locked="0" layoutInCell="1" allowOverlap="1" wp14:anchorId="0E9EDCBB" wp14:editId="7F86BD28">
          <wp:simplePos x="0" y="0"/>
          <wp:positionH relativeFrom="column">
            <wp:posOffset>5567821</wp:posOffset>
          </wp:positionH>
          <wp:positionV relativeFrom="paragraph">
            <wp:posOffset>-443230</wp:posOffset>
          </wp:positionV>
          <wp:extent cx="1037590" cy="1037590"/>
          <wp:effectExtent l="0" t="0" r="3810" b="3810"/>
          <wp:wrapTight wrapText="bothSides">
            <wp:wrapPolygon edited="0">
              <wp:start x="0" y="0"/>
              <wp:lineTo x="0" y="21415"/>
              <wp:lineTo x="21415" y="21415"/>
              <wp:lineTo x="21415" y="0"/>
              <wp:lineTo x="0" y="0"/>
            </wp:wrapPolygon>
          </wp:wrapTight>
          <wp:docPr id="11" name="Picture 1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Logo, company name&#10;&#10;Description automatically generated"/>
                  <pic:cNvPicPr/>
                </pic:nvPicPr>
                <pic:blipFill>
                  <a:blip r:embed="rId1"/>
                  <a:stretch>
                    <a:fillRect/>
                  </a:stretch>
                </pic:blipFill>
                <pic:spPr>
                  <a:xfrm>
                    <a:off x="0" y="0"/>
                    <a:ext cx="1037590" cy="1037590"/>
                  </a:xfrm>
                  <a:prstGeom prst="rect">
                    <a:avLst/>
                  </a:prstGeom>
                </pic:spPr>
              </pic:pic>
            </a:graphicData>
          </a:graphic>
          <wp14:sizeRelH relativeFrom="page">
            <wp14:pctWidth>0</wp14:pctWidth>
          </wp14:sizeRelH>
          <wp14:sizeRelV relativeFrom="page">
            <wp14:pctHeight>0</wp14:pctHeight>
          </wp14:sizeRelV>
        </wp:anchor>
      </w:drawing>
    </w:r>
    <w:r>
      <w:rPr>
        <w:color w:val="808080"/>
        <w:sz w:val="16"/>
        <w:lang w:val="en-GB"/>
      </w:rPr>
      <w:t>Business Intelligence &amp; Business Analytics</w:t>
    </w:r>
  </w:p>
  <w:p w:rsidRPr="005E66CF" w:rsidR="006C11C2" w:rsidP="00826EA0" w:rsidRDefault="006C11C2" w14:paraId="55A14E60" w14:textId="77777777">
    <w:pPr>
      <w:pStyle w:val="Header"/>
      <w:jc w:val="center"/>
      <w:rPr>
        <w:color w:val="808080"/>
        <w:sz w:val="16"/>
      </w:rPr>
    </w:pPr>
    <w:r>
      <w:rPr>
        <w:color w:val="808080"/>
        <w:sz w:val="16"/>
        <w:lang w:val="en-IE"/>
      </w:rPr>
      <w:t>SAS Recruitment</w:t>
    </w:r>
    <w:r w:rsidRPr="005E66CF">
      <w:rPr>
        <w:color w:val="808080"/>
        <w:sz w:val="16"/>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Pr="0084226F" w:rsidR="002D5918" w:rsidP="00826EA0" w:rsidRDefault="002D5918" w14:paraId="061B2E5F" w14:textId="029E1E88">
    <w:pPr>
      <w:pStyle w:val="Header"/>
      <w:jc w:val="center"/>
      <w:rPr>
        <w:color w:val="808080"/>
        <w:sz w:val="16"/>
        <w:lang w:val="en-GB"/>
      </w:rPr>
    </w:pPr>
    <w:r>
      <w:rPr>
        <w:noProof/>
        <w:color w:val="808080"/>
        <w:sz w:val="16"/>
        <w:lang w:val="en-GB"/>
      </w:rPr>
      <w:drawing>
        <wp:anchor distT="0" distB="0" distL="114300" distR="114300" simplePos="0" relativeHeight="251658240" behindDoc="1" locked="0" layoutInCell="1" allowOverlap="1" wp14:anchorId="1E4F8AB9" wp14:editId="5DCC2C49">
          <wp:simplePos x="0" y="0"/>
          <wp:positionH relativeFrom="column">
            <wp:posOffset>5567821</wp:posOffset>
          </wp:positionH>
          <wp:positionV relativeFrom="paragraph">
            <wp:posOffset>-443230</wp:posOffset>
          </wp:positionV>
          <wp:extent cx="1037590" cy="1037590"/>
          <wp:effectExtent l="0" t="0" r="3810" b="3810"/>
          <wp:wrapTight wrapText="bothSides">
            <wp:wrapPolygon edited="0">
              <wp:start x="0" y="0"/>
              <wp:lineTo x="0" y="21415"/>
              <wp:lineTo x="21415" y="21415"/>
              <wp:lineTo x="21415" y="0"/>
              <wp:lineTo x="0" y="0"/>
            </wp:wrapPolygon>
          </wp:wrapTight>
          <wp:docPr id="9" name="Picture 9"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Logo, company name&#10;&#10;Description automatically generated"/>
                  <pic:cNvPicPr/>
                </pic:nvPicPr>
                <pic:blipFill>
                  <a:blip r:embed="rId1"/>
                  <a:stretch>
                    <a:fillRect/>
                  </a:stretch>
                </pic:blipFill>
                <pic:spPr>
                  <a:xfrm>
                    <a:off x="0" y="0"/>
                    <a:ext cx="1037590" cy="1037590"/>
                  </a:xfrm>
                  <a:prstGeom prst="rect">
                    <a:avLst/>
                  </a:prstGeom>
                </pic:spPr>
              </pic:pic>
            </a:graphicData>
          </a:graphic>
          <wp14:sizeRelH relativeFrom="page">
            <wp14:pctWidth>0</wp14:pctWidth>
          </wp14:sizeRelH>
          <wp14:sizeRelV relativeFrom="page">
            <wp14:pctHeight>0</wp14:pctHeight>
          </wp14:sizeRelV>
        </wp:anchor>
      </w:drawing>
    </w:r>
    <w:r>
      <w:rPr>
        <w:color w:val="808080"/>
        <w:sz w:val="16"/>
        <w:lang w:val="en-GB"/>
      </w:rPr>
      <w:t>Business Intelligence &amp; Business Analytics</w:t>
    </w:r>
  </w:p>
  <w:p w:rsidRPr="005E66CF" w:rsidR="002D5918" w:rsidP="00826EA0" w:rsidRDefault="002D5918" w14:paraId="5BCEB918" w14:textId="0D753CB9">
    <w:pPr>
      <w:pStyle w:val="Header"/>
      <w:jc w:val="center"/>
      <w:rPr>
        <w:color w:val="808080"/>
        <w:sz w:val="16"/>
      </w:rPr>
    </w:pPr>
    <w:r>
      <w:rPr>
        <w:color w:val="808080"/>
        <w:sz w:val="16"/>
        <w:lang w:val="en-IE"/>
      </w:rPr>
      <w:t>SAS Recruitment</w:t>
    </w:r>
    <w:r w:rsidRPr="005E66CF">
      <w:rPr>
        <w:color w:val="808080"/>
        <w:sz w:val="16"/>
      </w:rPr>
      <w:t xml:space="preserve"> </w:t>
    </w:r>
  </w:p>
</w:hdr>
</file>

<file path=word/header3.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2990"/>
      <w:gridCol w:w="2990"/>
      <w:gridCol w:w="2990"/>
    </w:tblGrid>
    <w:tr w:rsidR="6FE27AC4" w:rsidTr="6FE27AC4" w14:paraId="3B08AC58">
      <w:tc>
        <w:tcPr>
          <w:tcW w:w="2990" w:type="dxa"/>
          <w:tcMar/>
        </w:tcPr>
        <w:p w:rsidR="6FE27AC4" w:rsidP="6FE27AC4" w:rsidRDefault="6FE27AC4" w14:paraId="0AFB5BA4" w14:textId="2D22A43A">
          <w:pPr>
            <w:pStyle w:val="Header"/>
            <w:bidi w:val="0"/>
            <w:ind w:left="-115"/>
            <w:jc w:val="left"/>
          </w:pPr>
        </w:p>
      </w:tc>
      <w:tc>
        <w:tcPr>
          <w:tcW w:w="2990" w:type="dxa"/>
          <w:tcMar/>
        </w:tcPr>
        <w:p w:rsidR="6FE27AC4" w:rsidP="6FE27AC4" w:rsidRDefault="6FE27AC4" w14:paraId="736245E5" w14:textId="042E84B8">
          <w:pPr>
            <w:pStyle w:val="Header"/>
            <w:bidi w:val="0"/>
            <w:jc w:val="center"/>
          </w:pPr>
        </w:p>
      </w:tc>
      <w:tc>
        <w:tcPr>
          <w:tcW w:w="2990" w:type="dxa"/>
          <w:tcMar/>
        </w:tcPr>
        <w:p w:rsidR="6FE27AC4" w:rsidP="6FE27AC4" w:rsidRDefault="6FE27AC4" w14:paraId="578D1CC8" w14:textId="1D3659FB">
          <w:pPr>
            <w:pStyle w:val="Header"/>
            <w:bidi w:val="0"/>
            <w:ind w:right="-115"/>
            <w:jc w:val="right"/>
          </w:pPr>
        </w:p>
      </w:tc>
    </w:tr>
  </w:tbl>
  <w:p w:rsidR="6FE27AC4" w:rsidP="6FE27AC4" w:rsidRDefault="6FE27AC4" w14:paraId="65D52084" w14:textId="295F7DED">
    <w:pPr>
      <w:pStyle w:val="Header"/>
      <w:bidi w:val="0"/>
    </w:pPr>
  </w:p>
</w:hdr>
</file>

<file path=word/header4.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65"/>
      <w:gridCol w:w="3165"/>
      <w:gridCol w:w="3165"/>
    </w:tblGrid>
    <w:tr w:rsidR="6FE27AC4" w:rsidTr="6FE27AC4" w14:paraId="53CC6768">
      <w:tc>
        <w:tcPr>
          <w:tcW w:w="3165" w:type="dxa"/>
          <w:tcMar/>
        </w:tcPr>
        <w:p w:rsidR="6FE27AC4" w:rsidP="6FE27AC4" w:rsidRDefault="6FE27AC4" w14:paraId="174E5AD5" w14:textId="7C7A8371">
          <w:pPr>
            <w:pStyle w:val="Header"/>
            <w:bidi w:val="0"/>
            <w:ind w:left="-115"/>
            <w:jc w:val="left"/>
          </w:pPr>
        </w:p>
      </w:tc>
      <w:tc>
        <w:tcPr>
          <w:tcW w:w="3165" w:type="dxa"/>
          <w:tcMar/>
        </w:tcPr>
        <w:p w:rsidR="6FE27AC4" w:rsidP="6FE27AC4" w:rsidRDefault="6FE27AC4" w14:paraId="320E3C06" w14:textId="3127AF9F">
          <w:pPr>
            <w:pStyle w:val="Header"/>
            <w:bidi w:val="0"/>
            <w:jc w:val="center"/>
          </w:pPr>
        </w:p>
      </w:tc>
      <w:tc>
        <w:tcPr>
          <w:tcW w:w="3165" w:type="dxa"/>
          <w:tcMar/>
        </w:tcPr>
        <w:p w:rsidR="6FE27AC4" w:rsidP="6FE27AC4" w:rsidRDefault="6FE27AC4" w14:paraId="4B5BFC47" w14:textId="55FC808F">
          <w:pPr>
            <w:pStyle w:val="Header"/>
            <w:bidi w:val="0"/>
            <w:ind w:right="-115"/>
            <w:jc w:val="right"/>
          </w:pPr>
        </w:p>
      </w:tc>
    </w:tr>
  </w:tbl>
  <w:p w:rsidR="6FE27AC4" w:rsidP="6FE27AC4" w:rsidRDefault="6FE27AC4" w14:paraId="0C95A1E8" w14:textId="4FEC1AD4">
    <w:pPr>
      <w:pStyle w:val="Header"/>
      <w:bidi w:val="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0765F65"/>
    <w:multiLevelType w:val="multilevel"/>
    <w:tmpl w:val="F55435EC"/>
    <w:lvl w:ilvl="0">
      <w:start w:val="5"/>
      <w:numFmt w:val="decimal"/>
      <w:lvlText w:val="%1"/>
      <w:lvlJc w:val="left"/>
      <w:pPr>
        <w:ind w:left="500" w:hanging="5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 w15:restartNumberingAfterBreak="0">
    <w:nsid w:val="0ECF4BD5"/>
    <w:multiLevelType w:val="hybridMultilevel"/>
    <w:tmpl w:val="FFFFFFFF"/>
    <w:lvl w:ilvl="0" w:tplc="CE1A5930">
      <w:start w:val="1"/>
      <w:numFmt w:val="bullet"/>
      <w:lvlText w:val=""/>
      <w:lvlJc w:val="left"/>
      <w:pPr>
        <w:ind w:left="720" w:hanging="360"/>
      </w:pPr>
      <w:rPr>
        <w:rFonts w:hint="default" w:ascii="Symbol" w:hAnsi="Symbol"/>
      </w:rPr>
    </w:lvl>
    <w:lvl w:ilvl="1" w:tplc="13F87E36">
      <w:start w:val="1"/>
      <w:numFmt w:val="bullet"/>
      <w:lvlText w:val="o"/>
      <w:lvlJc w:val="left"/>
      <w:pPr>
        <w:ind w:left="1440" w:hanging="360"/>
      </w:pPr>
      <w:rPr>
        <w:rFonts w:hint="default" w:ascii="Courier New" w:hAnsi="Courier New"/>
      </w:rPr>
    </w:lvl>
    <w:lvl w:ilvl="2" w:tplc="61521F52">
      <w:start w:val="1"/>
      <w:numFmt w:val="bullet"/>
      <w:lvlText w:val=""/>
      <w:lvlJc w:val="left"/>
      <w:pPr>
        <w:ind w:left="2160" w:hanging="360"/>
      </w:pPr>
      <w:rPr>
        <w:rFonts w:hint="default" w:ascii="Wingdings" w:hAnsi="Wingdings"/>
      </w:rPr>
    </w:lvl>
    <w:lvl w:ilvl="3" w:tplc="164A74EC">
      <w:start w:val="1"/>
      <w:numFmt w:val="bullet"/>
      <w:lvlText w:val=""/>
      <w:lvlJc w:val="left"/>
      <w:pPr>
        <w:ind w:left="2880" w:hanging="360"/>
      </w:pPr>
      <w:rPr>
        <w:rFonts w:hint="default" w:ascii="Symbol" w:hAnsi="Symbol"/>
      </w:rPr>
    </w:lvl>
    <w:lvl w:ilvl="4" w:tplc="24BA4802">
      <w:start w:val="1"/>
      <w:numFmt w:val="bullet"/>
      <w:lvlText w:val="o"/>
      <w:lvlJc w:val="left"/>
      <w:pPr>
        <w:ind w:left="3600" w:hanging="360"/>
      </w:pPr>
      <w:rPr>
        <w:rFonts w:hint="default" w:ascii="Courier New" w:hAnsi="Courier New"/>
      </w:rPr>
    </w:lvl>
    <w:lvl w:ilvl="5" w:tplc="D1C60E16">
      <w:start w:val="1"/>
      <w:numFmt w:val="bullet"/>
      <w:lvlText w:val=""/>
      <w:lvlJc w:val="left"/>
      <w:pPr>
        <w:ind w:left="4320" w:hanging="360"/>
      </w:pPr>
      <w:rPr>
        <w:rFonts w:hint="default" w:ascii="Wingdings" w:hAnsi="Wingdings"/>
      </w:rPr>
    </w:lvl>
    <w:lvl w:ilvl="6" w:tplc="B3880706">
      <w:start w:val="1"/>
      <w:numFmt w:val="bullet"/>
      <w:lvlText w:val=""/>
      <w:lvlJc w:val="left"/>
      <w:pPr>
        <w:ind w:left="5040" w:hanging="360"/>
      </w:pPr>
      <w:rPr>
        <w:rFonts w:hint="default" w:ascii="Symbol" w:hAnsi="Symbol"/>
      </w:rPr>
    </w:lvl>
    <w:lvl w:ilvl="7" w:tplc="D2B60AEA">
      <w:start w:val="1"/>
      <w:numFmt w:val="bullet"/>
      <w:lvlText w:val="o"/>
      <w:lvlJc w:val="left"/>
      <w:pPr>
        <w:ind w:left="5760" w:hanging="360"/>
      </w:pPr>
      <w:rPr>
        <w:rFonts w:hint="default" w:ascii="Courier New" w:hAnsi="Courier New"/>
      </w:rPr>
    </w:lvl>
    <w:lvl w:ilvl="8" w:tplc="368E4754">
      <w:start w:val="1"/>
      <w:numFmt w:val="bullet"/>
      <w:lvlText w:val=""/>
      <w:lvlJc w:val="left"/>
      <w:pPr>
        <w:ind w:left="6480" w:hanging="360"/>
      </w:pPr>
      <w:rPr>
        <w:rFonts w:hint="default" w:ascii="Wingdings" w:hAnsi="Wingdings"/>
      </w:rPr>
    </w:lvl>
  </w:abstractNum>
  <w:abstractNum w:abstractNumId="2" w15:restartNumberingAfterBreak="0">
    <w:nsid w:val="1AB076C4"/>
    <w:multiLevelType w:val="multilevel"/>
    <w:tmpl w:val="B2866378"/>
    <w:lvl w:ilvl="0">
      <w:start w:val="1"/>
      <w:numFmt w:val="decimal"/>
      <w:pStyle w:val="Heading1"/>
      <w:suff w:val="nothing"/>
      <w:lvlText w:val="%1"/>
      <w:lvlJc w:val="left"/>
      <w:rPr>
        <w:b/>
        <w:i w:val="0"/>
        <w:color w:val="000080"/>
        <w:sz w:val="48"/>
      </w:rPr>
    </w:lvl>
    <w:lvl w:ilvl="1">
      <w:start w:val="1"/>
      <w:numFmt w:val="decimal"/>
      <w:pStyle w:val="Heading2"/>
      <w:suff w:val="space"/>
      <w:lvlText w:val="%1.%2."/>
      <w:lvlJc w:val="left"/>
      <w:pPr>
        <w:ind w:left="1560"/>
      </w:pPr>
      <w:rPr>
        <w:b/>
        <w:bCs w:val="0"/>
        <w:i w:val="0"/>
        <w:iCs w:val="0"/>
        <w:caps w:val="0"/>
        <w:smallCaps w:val="0"/>
        <w:strike w:val="0"/>
        <w:dstrike w:val="0"/>
        <w:noProof w:val="0"/>
        <w:vanish w:val="0"/>
        <w:color w:val="000080"/>
        <w:spacing w:val="0"/>
        <w:kern w:val="0"/>
        <w:position w:val="0"/>
        <w:sz w:val="32"/>
        <w:szCs w:val="32"/>
        <w:u w:val="none"/>
        <w:effect w:val="none"/>
        <w:vertAlign w:val="baseline"/>
        <w:em w:val="none"/>
        <w:specVanish w:val="0"/>
      </w:rPr>
    </w:lvl>
    <w:lvl w:ilvl="2">
      <w:start w:val="1"/>
      <w:numFmt w:val="decimal"/>
      <w:pStyle w:val="Heading3"/>
      <w:suff w:val="space"/>
      <w:lvlText w:val="%1.%2.%3."/>
      <w:lvlJc w:val="left"/>
      <w:pPr>
        <w:ind w:left="568"/>
      </w:pPr>
    </w:lvl>
    <w:lvl w:ilvl="3">
      <w:start w:val="1"/>
      <w:numFmt w:val="decimal"/>
      <w:pStyle w:val="Heading4"/>
      <w:suff w:val="space"/>
      <w:lvlText w:val="%1.%2.%3.%4."/>
      <w:lvlJc w:val="left"/>
      <w:pPr>
        <w:ind w:left="2160"/>
      </w:pPr>
    </w:lvl>
    <w:lvl w:ilvl="4">
      <w:start w:val="1"/>
      <w:numFmt w:val="decimal"/>
      <w:pStyle w:val="Heading5"/>
      <w:suff w:val="space"/>
      <w:lvlText w:val="%1.%2.%3.%4.%5."/>
      <w:lvlJc w:val="left"/>
      <w:pPr>
        <w:ind w:left="2160"/>
      </w:pPr>
    </w:lvl>
    <w:lvl w:ilvl="5">
      <w:start w:val="1"/>
      <w:numFmt w:val="decimal"/>
      <w:pStyle w:val="Heading6"/>
      <w:suff w:val="space"/>
      <w:lvlText w:val="%1.%2.%3.%4.%5.%6."/>
      <w:lvlJc w:val="left"/>
      <w:pPr>
        <w:ind w:left="2160"/>
      </w:pPr>
    </w:lvl>
    <w:lvl w:ilvl="6">
      <w:start w:val="1"/>
      <w:numFmt w:val="decimal"/>
      <w:lvlText w:val="%1.%2.%3.%4.%5.%6.%7."/>
      <w:lvlJc w:val="left"/>
      <w:pPr>
        <w:tabs>
          <w:tab w:val="num" w:pos="5400"/>
        </w:tabs>
        <w:ind w:left="3240" w:hanging="1080"/>
      </w:pPr>
    </w:lvl>
    <w:lvl w:ilvl="7">
      <w:start w:val="1"/>
      <w:numFmt w:val="decimal"/>
      <w:lvlText w:val="%1.%2.%3.%4.%5.%6.%7.%8."/>
      <w:lvlJc w:val="left"/>
      <w:pPr>
        <w:tabs>
          <w:tab w:val="num" w:pos="6120"/>
        </w:tabs>
        <w:ind w:left="3744" w:hanging="1224"/>
      </w:pPr>
    </w:lvl>
    <w:lvl w:ilvl="8">
      <w:start w:val="1"/>
      <w:numFmt w:val="decimal"/>
      <w:lvlText w:val="%1.%2.%3.%4.%5.%6.%7.%8.%9."/>
      <w:lvlJc w:val="left"/>
      <w:pPr>
        <w:tabs>
          <w:tab w:val="num" w:pos="6840"/>
        </w:tabs>
        <w:ind w:left="4320" w:hanging="1440"/>
      </w:pPr>
    </w:lvl>
  </w:abstractNum>
  <w:abstractNum w:abstractNumId="3" w15:restartNumberingAfterBreak="0">
    <w:nsid w:val="23703F9C"/>
    <w:multiLevelType w:val="multilevel"/>
    <w:tmpl w:val="097055B4"/>
    <w:lvl w:ilvl="0">
      <w:start w:val="6"/>
      <w:numFmt w:val="decimal"/>
      <w:lvlText w:val="%1"/>
      <w:lvlJc w:val="left"/>
      <w:pPr>
        <w:ind w:left="500" w:hanging="5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4" w15:restartNumberingAfterBreak="0">
    <w:nsid w:val="3EC3074E"/>
    <w:multiLevelType w:val="hybridMultilevel"/>
    <w:tmpl w:val="AD24DE42"/>
    <w:lvl w:ilvl="0" w:tplc="76F06B6C">
      <w:start w:val="1"/>
      <w:numFmt w:val="lowerLetter"/>
      <w:lvlText w:val="%1."/>
      <w:lvlJc w:val="left"/>
      <w:pPr>
        <w:ind w:left="1778" w:hanging="360"/>
      </w:pPr>
      <w:rPr>
        <w:rFonts w:hint="default"/>
      </w:rPr>
    </w:lvl>
    <w:lvl w:ilvl="1" w:tplc="08090019" w:tentative="1">
      <w:start w:val="1"/>
      <w:numFmt w:val="lowerLetter"/>
      <w:lvlText w:val="%2."/>
      <w:lvlJc w:val="left"/>
      <w:pPr>
        <w:ind w:left="2498" w:hanging="360"/>
      </w:pPr>
    </w:lvl>
    <w:lvl w:ilvl="2" w:tplc="0809001B" w:tentative="1">
      <w:start w:val="1"/>
      <w:numFmt w:val="lowerRoman"/>
      <w:lvlText w:val="%3."/>
      <w:lvlJc w:val="right"/>
      <w:pPr>
        <w:ind w:left="3218" w:hanging="180"/>
      </w:pPr>
    </w:lvl>
    <w:lvl w:ilvl="3" w:tplc="0809000F" w:tentative="1">
      <w:start w:val="1"/>
      <w:numFmt w:val="decimal"/>
      <w:lvlText w:val="%4."/>
      <w:lvlJc w:val="left"/>
      <w:pPr>
        <w:ind w:left="3938" w:hanging="360"/>
      </w:pPr>
    </w:lvl>
    <w:lvl w:ilvl="4" w:tplc="08090019" w:tentative="1">
      <w:start w:val="1"/>
      <w:numFmt w:val="lowerLetter"/>
      <w:lvlText w:val="%5."/>
      <w:lvlJc w:val="left"/>
      <w:pPr>
        <w:ind w:left="4658" w:hanging="360"/>
      </w:pPr>
    </w:lvl>
    <w:lvl w:ilvl="5" w:tplc="0809001B" w:tentative="1">
      <w:start w:val="1"/>
      <w:numFmt w:val="lowerRoman"/>
      <w:lvlText w:val="%6."/>
      <w:lvlJc w:val="right"/>
      <w:pPr>
        <w:ind w:left="5378" w:hanging="180"/>
      </w:pPr>
    </w:lvl>
    <w:lvl w:ilvl="6" w:tplc="0809000F" w:tentative="1">
      <w:start w:val="1"/>
      <w:numFmt w:val="decimal"/>
      <w:lvlText w:val="%7."/>
      <w:lvlJc w:val="left"/>
      <w:pPr>
        <w:ind w:left="6098" w:hanging="360"/>
      </w:pPr>
    </w:lvl>
    <w:lvl w:ilvl="7" w:tplc="08090019" w:tentative="1">
      <w:start w:val="1"/>
      <w:numFmt w:val="lowerLetter"/>
      <w:lvlText w:val="%8."/>
      <w:lvlJc w:val="left"/>
      <w:pPr>
        <w:ind w:left="6818" w:hanging="360"/>
      </w:pPr>
    </w:lvl>
    <w:lvl w:ilvl="8" w:tplc="0809001B" w:tentative="1">
      <w:start w:val="1"/>
      <w:numFmt w:val="lowerRoman"/>
      <w:lvlText w:val="%9."/>
      <w:lvlJc w:val="right"/>
      <w:pPr>
        <w:ind w:left="7538" w:hanging="180"/>
      </w:pPr>
    </w:lvl>
  </w:abstractNum>
  <w:abstractNum w:abstractNumId="5" w15:restartNumberingAfterBreak="0">
    <w:nsid w:val="74693014"/>
    <w:multiLevelType w:val="multilevel"/>
    <w:tmpl w:val="3826687C"/>
    <w:lvl w:ilvl="0">
      <w:start w:val="1"/>
      <w:numFmt w:val="upperLetter"/>
      <w:pStyle w:val="AppHeading1"/>
      <w:suff w:val="nothing"/>
      <w:lvlText w:val="%1"/>
      <w:lvlJc w:val="left"/>
      <w:rPr>
        <w:rFonts w:hint="default" w:ascii="Tahoma" w:hAnsi="Tahoma" w:cs="Times New Roman"/>
        <w:b/>
        <w:i w:val="0"/>
        <w:color w:val="000080"/>
        <w:sz w:val="48"/>
      </w:rPr>
    </w:lvl>
    <w:lvl w:ilvl="1">
      <w:start w:val="1"/>
      <w:numFmt w:val="decimal"/>
      <w:pStyle w:val="AppHeading2"/>
      <w:suff w:val="space"/>
      <w:lvlText w:val="%1.%2."/>
      <w:lvlJc w:val="left"/>
      <w:rPr>
        <w:rFonts w:hint="default" w:cs="Times New Roman"/>
      </w:rPr>
    </w:lvl>
    <w:lvl w:ilvl="2">
      <w:start w:val="1"/>
      <w:numFmt w:val="decimal"/>
      <w:pStyle w:val="AppHeading3"/>
      <w:suff w:val="space"/>
      <w:lvlText w:val="%1.%2.%3."/>
      <w:lvlJc w:val="left"/>
      <w:pPr>
        <w:ind w:left="1440"/>
      </w:pPr>
      <w:rPr>
        <w:rFonts w:hint="default" w:cs="Times New Roman"/>
      </w:rPr>
    </w:lvl>
    <w:lvl w:ilvl="3">
      <w:start w:val="1"/>
      <w:numFmt w:val="decimal"/>
      <w:pStyle w:val="AppHeading4"/>
      <w:suff w:val="space"/>
      <w:lvlText w:val="%1.%2.%3.%4."/>
      <w:lvlJc w:val="left"/>
      <w:pPr>
        <w:ind w:left="2160"/>
      </w:pPr>
      <w:rPr>
        <w:rFonts w:hint="default" w:cs="Times New Roman"/>
      </w:rPr>
    </w:lvl>
    <w:lvl w:ilvl="4">
      <w:start w:val="1"/>
      <w:numFmt w:val="decimal"/>
      <w:pStyle w:val="AppHeading5"/>
      <w:suff w:val="space"/>
      <w:lvlText w:val="%1.%2.%3.%4.%5."/>
      <w:lvlJc w:val="left"/>
      <w:pPr>
        <w:ind w:left="2160"/>
      </w:pPr>
      <w:rPr>
        <w:rFonts w:hint="default" w:cs="Times New Roman"/>
      </w:rPr>
    </w:lvl>
    <w:lvl w:ilvl="5">
      <w:start w:val="1"/>
      <w:numFmt w:val="decimal"/>
      <w:pStyle w:val="AppHeading6"/>
      <w:suff w:val="space"/>
      <w:lvlText w:val="%1.%2.%3.%4.%5.%6."/>
      <w:lvlJc w:val="left"/>
      <w:pPr>
        <w:ind w:left="2160"/>
      </w:pPr>
      <w:rPr>
        <w:rFonts w:hint="default" w:cs="Times New Roman"/>
      </w:rPr>
    </w:lvl>
    <w:lvl w:ilvl="6">
      <w:start w:val="1"/>
      <w:numFmt w:val="decimal"/>
      <w:lvlText w:val="%1.%2.%3.%4.%5.%6.%7"/>
      <w:lvlJc w:val="left"/>
      <w:pPr>
        <w:tabs>
          <w:tab w:val="num" w:pos="1296"/>
        </w:tabs>
        <w:ind w:left="1296" w:hanging="1296"/>
      </w:pPr>
      <w:rPr>
        <w:rFonts w:hint="default" w:cs="Times New Roman"/>
      </w:rPr>
    </w:lvl>
    <w:lvl w:ilvl="7">
      <w:start w:val="1"/>
      <w:numFmt w:val="decimal"/>
      <w:lvlText w:val="%1.%2.%3.%4.%5.%6.%7.%8"/>
      <w:lvlJc w:val="left"/>
      <w:pPr>
        <w:tabs>
          <w:tab w:val="num" w:pos="1440"/>
        </w:tabs>
        <w:ind w:left="1440" w:hanging="1440"/>
      </w:pPr>
      <w:rPr>
        <w:rFonts w:hint="default" w:cs="Times New Roman"/>
      </w:rPr>
    </w:lvl>
    <w:lvl w:ilvl="8">
      <w:start w:val="1"/>
      <w:numFmt w:val="decimal"/>
      <w:lvlText w:val="%1.%2.%3.%4.%5.%6.%7.%8.%9"/>
      <w:lvlJc w:val="left"/>
      <w:pPr>
        <w:tabs>
          <w:tab w:val="num" w:pos="1584"/>
        </w:tabs>
        <w:ind w:left="1584" w:hanging="1584"/>
      </w:pPr>
      <w:rPr>
        <w:rFonts w:hint="default" w:cs="Times New Roman"/>
      </w:rPr>
    </w:lvl>
  </w:abstractNum>
  <w:abstractNum w:abstractNumId="6" w15:restartNumberingAfterBreak="0">
    <w:nsid w:val="772C1CA5"/>
    <w:multiLevelType w:val="hybridMultilevel"/>
    <w:tmpl w:val="FFFFFFFF"/>
    <w:lvl w:ilvl="0" w:tplc="151AC4C0">
      <w:start w:val="1"/>
      <w:numFmt w:val="decimal"/>
      <w:lvlText w:val="%1."/>
      <w:lvlJc w:val="left"/>
      <w:pPr>
        <w:ind w:left="720" w:hanging="360"/>
      </w:pPr>
    </w:lvl>
    <w:lvl w:ilvl="1" w:tplc="7640139C">
      <w:start w:val="1"/>
      <w:numFmt w:val="lowerLetter"/>
      <w:lvlText w:val="%2."/>
      <w:lvlJc w:val="left"/>
      <w:pPr>
        <w:ind w:left="1440" w:hanging="360"/>
      </w:pPr>
    </w:lvl>
    <w:lvl w:ilvl="2" w:tplc="D02262FC">
      <w:start w:val="1"/>
      <w:numFmt w:val="lowerRoman"/>
      <w:lvlText w:val="%3."/>
      <w:lvlJc w:val="right"/>
      <w:pPr>
        <w:ind w:left="2160" w:hanging="180"/>
      </w:pPr>
    </w:lvl>
    <w:lvl w:ilvl="3" w:tplc="C87CFA84">
      <w:start w:val="1"/>
      <w:numFmt w:val="decimal"/>
      <w:lvlText w:val="%4."/>
      <w:lvlJc w:val="left"/>
      <w:pPr>
        <w:ind w:left="2880" w:hanging="360"/>
      </w:pPr>
    </w:lvl>
    <w:lvl w:ilvl="4" w:tplc="62AE25F2">
      <w:start w:val="1"/>
      <w:numFmt w:val="lowerLetter"/>
      <w:lvlText w:val="%5."/>
      <w:lvlJc w:val="left"/>
      <w:pPr>
        <w:ind w:left="3600" w:hanging="360"/>
      </w:pPr>
    </w:lvl>
    <w:lvl w:ilvl="5" w:tplc="1BA87F32">
      <w:start w:val="1"/>
      <w:numFmt w:val="lowerRoman"/>
      <w:lvlText w:val="%6."/>
      <w:lvlJc w:val="right"/>
      <w:pPr>
        <w:ind w:left="4320" w:hanging="180"/>
      </w:pPr>
    </w:lvl>
    <w:lvl w:ilvl="6" w:tplc="20B66862">
      <w:start w:val="1"/>
      <w:numFmt w:val="decimal"/>
      <w:lvlText w:val="%7."/>
      <w:lvlJc w:val="left"/>
      <w:pPr>
        <w:ind w:left="5040" w:hanging="360"/>
      </w:pPr>
    </w:lvl>
    <w:lvl w:ilvl="7" w:tplc="E2D24A00">
      <w:start w:val="1"/>
      <w:numFmt w:val="lowerLetter"/>
      <w:lvlText w:val="%8."/>
      <w:lvlJc w:val="left"/>
      <w:pPr>
        <w:ind w:left="5760" w:hanging="360"/>
      </w:pPr>
    </w:lvl>
    <w:lvl w:ilvl="8" w:tplc="7A4C3022">
      <w:start w:val="1"/>
      <w:numFmt w:val="lowerRoman"/>
      <w:lvlText w:val="%9."/>
      <w:lvlJc w:val="right"/>
      <w:pPr>
        <w:ind w:left="6480" w:hanging="180"/>
      </w:pPr>
    </w:lvl>
  </w:abstractNum>
  <w:abstractNum w:abstractNumId="7" w15:restartNumberingAfterBreak="0">
    <w:nsid w:val="7B6F1D0D"/>
    <w:multiLevelType w:val="hybridMultilevel"/>
    <w:tmpl w:val="49C43ED2"/>
    <w:lvl w:ilvl="0" w:tplc="08090001">
      <w:start w:val="1"/>
      <w:numFmt w:val="bullet"/>
      <w:pStyle w:val="NormalBullet"/>
      <w:lvlText w:val=""/>
      <w:lvlJc w:val="left"/>
      <w:pPr>
        <w:tabs>
          <w:tab w:val="num" w:pos="780"/>
        </w:tabs>
        <w:ind w:left="780" w:hanging="720"/>
      </w:pPr>
      <w:rPr>
        <w:rFonts w:hint="default" w:ascii="Symbol" w:hAnsi="Symbol"/>
        <w:color w:val="auto"/>
        <w:sz w:val="20"/>
      </w:rPr>
    </w:lvl>
    <w:lvl w:ilvl="1" w:tplc="08090003" w:tentative="1">
      <w:start w:val="1"/>
      <w:numFmt w:val="bullet"/>
      <w:lvlText w:val="o"/>
      <w:lvlJc w:val="left"/>
      <w:pPr>
        <w:tabs>
          <w:tab w:val="num" w:pos="1500"/>
        </w:tabs>
        <w:ind w:left="1500" w:hanging="360"/>
      </w:pPr>
      <w:rPr>
        <w:rFonts w:hint="default" w:ascii="Courier New" w:hAnsi="Courier New"/>
      </w:rPr>
    </w:lvl>
    <w:lvl w:ilvl="2" w:tplc="08090005" w:tentative="1">
      <w:start w:val="1"/>
      <w:numFmt w:val="bullet"/>
      <w:lvlText w:val=""/>
      <w:lvlJc w:val="left"/>
      <w:pPr>
        <w:tabs>
          <w:tab w:val="num" w:pos="2220"/>
        </w:tabs>
        <w:ind w:left="2220" w:hanging="360"/>
      </w:pPr>
      <w:rPr>
        <w:rFonts w:hint="default" w:ascii="Wingdings" w:hAnsi="Wingdings"/>
      </w:rPr>
    </w:lvl>
    <w:lvl w:ilvl="3" w:tplc="08090001" w:tentative="1">
      <w:start w:val="1"/>
      <w:numFmt w:val="bullet"/>
      <w:lvlText w:val=""/>
      <w:lvlJc w:val="left"/>
      <w:pPr>
        <w:tabs>
          <w:tab w:val="num" w:pos="2940"/>
        </w:tabs>
        <w:ind w:left="2940" w:hanging="360"/>
      </w:pPr>
      <w:rPr>
        <w:rFonts w:hint="default" w:ascii="Symbol" w:hAnsi="Symbol"/>
      </w:rPr>
    </w:lvl>
    <w:lvl w:ilvl="4" w:tplc="08090003" w:tentative="1">
      <w:start w:val="1"/>
      <w:numFmt w:val="bullet"/>
      <w:lvlText w:val="o"/>
      <w:lvlJc w:val="left"/>
      <w:pPr>
        <w:tabs>
          <w:tab w:val="num" w:pos="3660"/>
        </w:tabs>
        <w:ind w:left="3660" w:hanging="360"/>
      </w:pPr>
      <w:rPr>
        <w:rFonts w:hint="default" w:ascii="Courier New" w:hAnsi="Courier New"/>
      </w:rPr>
    </w:lvl>
    <w:lvl w:ilvl="5" w:tplc="08090005" w:tentative="1">
      <w:start w:val="1"/>
      <w:numFmt w:val="bullet"/>
      <w:lvlText w:val=""/>
      <w:lvlJc w:val="left"/>
      <w:pPr>
        <w:tabs>
          <w:tab w:val="num" w:pos="4380"/>
        </w:tabs>
        <w:ind w:left="4380" w:hanging="360"/>
      </w:pPr>
      <w:rPr>
        <w:rFonts w:hint="default" w:ascii="Wingdings" w:hAnsi="Wingdings"/>
      </w:rPr>
    </w:lvl>
    <w:lvl w:ilvl="6" w:tplc="08090001" w:tentative="1">
      <w:start w:val="1"/>
      <w:numFmt w:val="bullet"/>
      <w:lvlText w:val=""/>
      <w:lvlJc w:val="left"/>
      <w:pPr>
        <w:tabs>
          <w:tab w:val="num" w:pos="5100"/>
        </w:tabs>
        <w:ind w:left="5100" w:hanging="360"/>
      </w:pPr>
      <w:rPr>
        <w:rFonts w:hint="default" w:ascii="Symbol" w:hAnsi="Symbol"/>
      </w:rPr>
    </w:lvl>
    <w:lvl w:ilvl="7" w:tplc="08090003" w:tentative="1">
      <w:start w:val="1"/>
      <w:numFmt w:val="bullet"/>
      <w:lvlText w:val="o"/>
      <w:lvlJc w:val="left"/>
      <w:pPr>
        <w:tabs>
          <w:tab w:val="num" w:pos="5820"/>
        </w:tabs>
        <w:ind w:left="5820" w:hanging="360"/>
      </w:pPr>
      <w:rPr>
        <w:rFonts w:hint="default" w:ascii="Courier New" w:hAnsi="Courier New"/>
      </w:rPr>
    </w:lvl>
    <w:lvl w:ilvl="8" w:tplc="08090005" w:tentative="1">
      <w:start w:val="1"/>
      <w:numFmt w:val="bullet"/>
      <w:lvlText w:val=""/>
      <w:lvlJc w:val="left"/>
      <w:pPr>
        <w:tabs>
          <w:tab w:val="num" w:pos="6540"/>
        </w:tabs>
        <w:ind w:left="6540" w:hanging="360"/>
      </w:pPr>
      <w:rPr>
        <w:rFonts w:hint="default" w:ascii="Wingdings" w:hAnsi="Wingdings"/>
      </w:rPr>
    </w:lvl>
  </w:abstractNum>
  <w:num w:numId="14">
    <w:abstractNumId w:val="11"/>
  </w:num>
  <w:num w:numId="13">
    <w:abstractNumId w:val="10"/>
  </w:num>
  <w:num w:numId="12">
    <w:abstractNumId w:val="9"/>
  </w:num>
  <w:num w:numId="11">
    <w:abstractNumId w:val="8"/>
  </w:num>
  <w:num w:numId="1">
    <w:abstractNumId w:val="2"/>
  </w:num>
  <w:num w:numId="2">
    <w:abstractNumId w:val="5"/>
  </w:num>
  <w:num w:numId="3">
    <w:abstractNumId w:val="7"/>
  </w:num>
  <w:num w:numId="4">
    <w:abstractNumId w:val="0"/>
  </w:num>
  <w:num w:numId="5">
    <w:abstractNumId w:val="1"/>
  </w:num>
  <w:num w:numId="6">
    <w:abstractNumId w:val="3"/>
  </w:num>
  <w:num w:numId="7">
    <w:abstractNumId w:val="6"/>
  </w:num>
  <w:num w:numId="8">
    <w:abstractNumId w:val="4"/>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val="false"/>
  <w:doNotTrackFormatting/>
  <w:defaultTabStop w:val="720"/>
  <w:drawingGridHorizontalSpacing w:val="100"/>
  <w:displayHorizontalDrawingGridEvery w:val="2"/>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A4A"/>
    <w:rsid w:val="000035B1"/>
    <w:rsid w:val="00003722"/>
    <w:rsid w:val="0000375F"/>
    <w:rsid w:val="00003793"/>
    <w:rsid w:val="00005345"/>
    <w:rsid w:val="00005F83"/>
    <w:rsid w:val="000073E5"/>
    <w:rsid w:val="00011387"/>
    <w:rsid w:val="00011C9B"/>
    <w:rsid w:val="00012BD2"/>
    <w:rsid w:val="000130D4"/>
    <w:rsid w:val="0001562A"/>
    <w:rsid w:val="00015D69"/>
    <w:rsid w:val="0001646D"/>
    <w:rsid w:val="00017AC1"/>
    <w:rsid w:val="000209BD"/>
    <w:rsid w:val="00021018"/>
    <w:rsid w:val="00022819"/>
    <w:rsid w:val="000243CA"/>
    <w:rsid w:val="00027F74"/>
    <w:rsid w:val="0003079D"/>
    <w:rsid w:val="000308B4"/>
    <w:rsid w:val="000322DA"/>
    <w:rsid w:val="000330DA"/>
    <w:rsid w:val="000349B1"/>
    <w:rsid w:val="0003601B"/>
    <w:rsid w:val="00036B08"/>
    <w:rsid w:val="000378AD"/>
    <w:rsid w:val="0004013F"/>
    <w:rsid w:val="0004049E"/>
    <w:rsid w:val="000415E6"/>
    <w:rsid w:val="00043854"/>
    <w:rsid w:val="00043DB0"/>
    <w:rsid w:val="00044551"/>
    <w:rsid w:val="00044A48"/>
    <w:rsid w:val="00051065"/>
    <w:rsid w:val="00051133"/>
    <w:rsid w:val="00051DA5"/>
    <w:rsid w:val="00052450"/>
    <w:rsid w:val="0005361A"/>
    <w:rsid w:val="000550AA"/>
    <w:rsid w:val="00055B50"/>
    <w:rsid w:val="00055DC7"/>
    <w:rsid w:val="0005798E"/>
    <w:rsid w:val="000601AE"/>
    <w:rsid w:val="00062091"/>
    <w:rsid w:val="00064DFF"/>
    <w:rsid w:val="00065D6E"/>
    <w:rsid w:val="00070857"/>
    <w:rsid w:val="000716FC"/>
    <w:rsid w:val="0007194F"/>
    <w:rsid w:val="00071F4E"/>
    <w:rsid w:val="00072226"/>
    <w:rsid w:val="00072680"/>
    <w:rsid w:val="000731A7"/>
    <w:rsid w:val="00073544"/>
    <w:rsid w:val="00075AB7"/>
    <w:rsid w:val="00076014"/>
    <w:rsid w:val="0007725E"/>
    <w:rsid w:val="000819E0"/>
    <w:rsid w:val="00082D23"/>
    <w:rsid w:val="00082E56"/>
    <w:rsid w:val="000838F1"/>
    <w:rsid w:val="00090C94"/>
    <w:rsid w:val="00093AD8"/>
    <w:rsid w:val="00093F64"/>
    <w:rsid w:val="00094895"/>
    <w:rsid w:val="00096541"/>
    <w:rsid w:val="000A21E4"/>
    <w:rsid w:val="000A2850"/>
    <w:rsid w:val="000A354E"/>
    <w:rsid w:val="000A641E"/>
    <w:rsid w:val="000B10BF"/>
    <w:rsid w:val="000B1E23"/>
    <w:rsid w:val="000B3DFE"/>
    <w:rsid w:val="000B4672"/>
    <w:rsid w:val="000B4EA2"/>
    <w:rsid w:val="000B4EA7"/>
    <w:rsid w:val="000B5A39"/>
    <w:rsid w:val="000B6F74"/>
    <w:rsid w:val="000C148A"/>
    <w:rsid w:val="000C16BE"/>
    <w:rsid w:val="000C1822"/>
    <w:rsid w:val="000C402E"/>
    <w:rsid w:val="000C4BDF"/>
    <w:rsid w:val="000C6293"/>
    <w:rsid w:val="000D2BE6"/>
    <w:rsid w:val="000D3273"/>
    <w:rsid w:val="000D4594"/>
    <w:rsid w:val="000D548B"/>
    <w:rsid w:val="000D5E8C"/>
    <w:rsid w:val="000D6FB7"/>
    <w:rsid w:val="000E01FB"/>
    <w:rsid w:val="000E04FA"/>
    <w:rsid w:val="000E0BB9"/>
    <w:rsid w:val="000E17CA"/>
    <w:rsid w:val="000E249A"/>
    <w:rsid w:val="000E517B"/>
    <w:rsid w:val="000E5604"/>
    <w:rsid w:val="000E72F4"/>
    <w:rsid w:val="000F0163"/>
    <w:rsid w:val="000F110E"/>
    <w:rsid w:val="000F2FC6"/>
    <w:rsid w:val="000F4C45"/>
    <w:rsid w:val="000F6FFD"/>
    <w:rsid w:val="00102E06"/>
    <w:rsid w:val="001039A2"/>
    <w:rsid w:val="0010421F"/>
    <w:rsid w:val="00106038"/>
    <w:rsid w:val="00107EDC"/>
    <w:rsid w:val="001100D2"/>
    <w:rsid w:val="0011055A"/>
    <w:rsid w:val="001106B2"/>
    <w:rsid w:val="00112A5E"/>
    <w:rsid w:val="00112B1D"/>
    <w:rsid w:val="00114BB4"/>
    <w:rsid w:val="00115603"/>
    <w:rsid w:val="00115D55"/>
    <w:rsid w:val="0011773A"/>
    <w:rsid w:val="001216AF"/>
    <w:rsid w:val="001221D1"/>
    <w:rsid w:val="00123B03"/>
    <w:rsid w:val="00125C77"/>
    <w:rsid w:val="00126086"/>
    <w:rsid w:val="001350C6"/>
    <w:rsid w:val="001357ED"/>
    <w:rsid w:val="00135FB9"/>
    <w:rsid w:val="00136A36"/>
    <w:rsid w:val="00141226"/>
    <w:rsid w:val="00142F2D"/>
    <w:rsid w:val="00143F3E"/>
    <w:rsid w:val="00143FBA"/>
    <w:rsid w:val="001467D5"/>
    <w:rsid w:val="00147986"/>
    <w:rsid w:val="00147F9E"/>
    <w:rsid w:val="00151139"/>
    <w:rsid w:val="001523F4"/>
    <w:rsid w:val="00153524"/>
    <w:rsid w:val="001538B5"/>
    <w:rsid w:val="0015530C"/>
    <w:rsid w:val="001564AB"/>
    <w:rsid w:val="00157AD8"/>
    <w:rsid w:val="00163ACB"/>
    <w:rsid w:val="00170497"/>
    <w:rsid w:val="00170811"/>
    <w:rsid w:val="00171062"/>
    <w:rsid w:val="0017273A"/>
    <w:rsid w:val="0017376D"/>
    <w:rsid w:val="001756A8"/>
    <w:rsid w:val="00175BF9"/>
    <w:rsid w:val="00176275"/>
    <w:rsid w:val="00177A48"/>
    <w:rsid w:val="00177AF0"/>
    <w:rsid w:val="0018059A"/>
    <w:rsid w:val="001858A5"/>
    <w:rsid w:val="00185D10"/>
    <w:rsid w:val="00186578"/>
    <w:rsid w:val="00192789"/>
    <w:rsid w:val="00193A69"/>
    <w:rsid w:val="00193B06"/>
    <w:rsid w:val="00194C8A"/>
    <w:rsid w:val="00195C34"/>
    <w:rsid w:val="00195DC5"/>
    <w:rsid w:val="001A00A9"/>
    <w:rsid w:val="001A06D6"/>
    <w:rsid w:val="001A327B"/>
    <w:rsid w:val="001A3F3D"/>
    <w:rsid w:val="001A49B9"/>
    <w:rsid w:val="001A50A1"/>
    <w:rsid w:val="001A6697"/>
    <w:rsid w:val="001A6A95"/>
    <w:rsid w:val="001A76BD"/>
    <w:rsid w:val="001B0135"/>
    <w:rsid w:val="001B21B0"/>
    <w:rsid w:val="001B29BE"/>
    <w:rsid w:val="001B4141"/>
    <w:rsid w:val="001B414D"/>
    <w:rsid w:val="001B4756"/>
    <w:rsid w:val="001B587C"/>
    <w:rsid w:val="001B5946"/>
    <w:rsid w:val="001B5B85"/>
    <w:rsid w:val="001C00CB"/>
    <w:rsid w:val="001C11C6"/>
    <w:rsid w:val="001C2449"/>
    <w:rsid w:val="001C357F"/>
    <w:rsid w:val="001C3C23"/>
    <w:rsid w:val="001C4453"/>
    <w:rsid w:val="001C450C"/>
    <w:rsid w:val="001C54C1"/>
    <w:rsid w:val="001C55FC"/>
    <w:rsid w:val="001C59EB"/>
    <w:rsid w:val="001C74F0"/>
    <w:rsid w:val="001D003C"/>
    <w:rsid w:val="001D0D67"/>
    <w:rsid w:val="001D1235"/>
    <w:rsid w:val="001D2CF4"/>
    <w:rsid w:val="001D5807"/>
    <w:rsid w:val="001E0457"/>
    <w:rsid w:val="001E0693"/>
    <w:rsid w:val="001E0710"/>
    <w:rsid w:val="001E0BD0"/>
    <w:rsid w:val="001E46A8"/>
    <w:rsid w:val="001E4A69"/>
    <w:rsid w:val="001E6634"/>
    <w:rsid w:val="001E7696"/>
    <w:rsid w:val="001E7A04"/>
    <w:rsid w:val="001F04CC"/>
    <w:rsid w:val="001F0ABA"/>
    <w:rsid w:val="001F0C64"/>
    <w:rsid w:val="001F33B6"/>
    <w:rsid w:val="001F5CAF"/>
    <w:rsid w:val="00201352"/>
    <w:rsid w:val="002020F7"/>
    <w:rsid w:val="00203FF3"/>
    <w:rsid w:val="00205EBF"/>
    <w:rsid w:val="00210028"/>
    <w:rsid w:val="00211A2A"/>
    <w:rsid w:val="00212A4E"/>
    <w:rsid w:val="002139CD"/>
    <w:rsid w:val="00214BD5"/>
    <w:rsid w:val="00215DB9"/>
    <w:rsid w:val="00216AD0"/>
    <w:rsid w:val="002173D3"/>
    <w:rsid w:val="002208A4"/>
    <w:rsid w:val="00220F06"/>
    <w:rsid w:val="00222CD3"/>
    <w:rsid w:val="00223719"/>
    <w:rsid w:val="00223942"/>
    <w:rsid w:val="00223DB0"/>
    <w:rsid w:val="00223FB4"/>
    <w:rsid w:val="002243FB"/>
    <w:rsid w:val="002245B9"/>
    <w:rsid w:val="00224FCE"/>
    <w:rsid w:val="00225668"/>
    <w:rsid w:val="002277A1"/>
    <w:rsid w:val="002304A3"/>
    <w:rsid w:val="002306D2"/>
    <w:rsid w:val="00234D21"/>
    <w:rsid w:val="00235760"/>
    <w:rsid w:val="0023588C"/>
    <w:rsid w:val="00240A1A"/>
    <w:rsid w:val="00242663"/>
    <w:rsid w:val="00245066"/>
    <w:rsid w:val="002454B7"/>
    <w:rsid w:val="00246D35"/>
    <w:rsid w:val="00247549"/>
    <w:rsid w:val="00253CB4"/>
    <w:rsid w:val="00255C50"/>
    <w:rsid w:val="00256DD0"/>
    <w:rsid w:val="002637EB"/>
    <w:rsid w:val="00263E04"/>
    <w:rsid w:val="0026564A"/>
    <w:rsid w:val="002658D3"/>
    <w:rsid w:val="002664D8"/>
    <w:rsid w:val="00270F89"/>
    <w:rsid w:val="00274129"/>
    <w:rsid w:val="002758F3"/>
    <w:rsid w:val="00275AF4"/>
    <w:rsid w:val="00284DBA"/>
    <w:rsid w:val="0028507F"/>
    <w:rsid w:val="00285C8A"/>
    <w:rsid w:val="002903C6"/>
    <w:rsid w:val="0029269A"/>
    <w:rsid w:val="00292B7B"/>
    <w:rsid w:val="0029403E"/>
    <w:rsid w:val="00294181"/>
    <w:rsid w:val="00294264"/>
    <w:rsid w:val="002953D0"/>
    <w:rsid w:val="00295D54"/>
    <w:rsid w:val="00296BFF"/>
    <w:rsid w:val="00297021"/>
    <w:rsid w:val="00297C38"/>
    <w:rsid w:val="002A017F"/>
    <w:rsid w:val="002A1172"/>
    <w:rsid w:val="002A2D81"/>
    <w:rsid w:val="002A3635"/>
    <w:rsid w:val="002A3C04"/>
    <w:rsid w:val="002A5841"/>
    <w:rsid w:val="002B40EB"/>
    <w:rsid w:val="002B50D8"/>
    <w:rsid w:val="002B5E86"/>
    <w:rsid w:val="002B71BE"/>
    <w:rsid w:val="002C0A82"/>
    <w:rsid w:val="002C2427"/>
    <w:rsid w:val="002C3625"/>
    <w:rsid w:val="002C4A3A"/>
    <w:rsid w:val="002C5556"/>
    <w:rsid w:val="002C5BF2"/>
    <w:rsid w:val="002C7793"/>
    <w:rsid w:val="002C78A4"/>
    <w:rsid w:val="002D1CF7"/>
    <w:rsid w:val="002D3AAA"/>
    <w:rsid w:val="002D3F3B"/>
    <w:rsid w:val="002D5476"/>
    <w:rsid w:val="002D5918"/>
    <w:rsid w:val="002D60A9"/>
    <w:rsid w:val="002D64BE"/>
    <w:rsid w:val="002E00D6"/>
    <w:rsid w:val="002E07BA"/>
    <w:rsid w:val="002E1774"/>
    <w:rsid w:val="002E21E4"/>
    <w:rsid w:val="002E228D"/>
    <w:rsid w:val="002E47ED"/>
    <w:rsid w:val="002E57CF"/>
    <w:rsid w:val="002E7FED"/>
    <w:rsid w:val="002F00BD"/>
    <w:rsid w:val="002F0C52"/>
    <w:rsid w:val="002F2349"/>
    <w:rsid w:val="002F23DF"/>
    <w:rsid w:val="002F24AF"/>
    <w:rsid w:val="002F44B0"/>
    <w:rsid w:val="002F74D8"/>
    <w:rsid w:val="002F753B"/>
    <w:rsid w:val="003002AB"/>
    <w:rsid w:val="0030078D"/>
    <w:rsid w:val="0030106F"/>
    <w:rsid w:val="003011E2"/>
    <w:rsid w:val="003014A9"/>
    <w:rsid w:val="00302D40"/>
    <w:rsid w:val="00303BCE"/>
    <w:rsid w:val="0030404F"/>
    <w:rsid w:val="00310062"/>
    <w:rsid w:val="00311DF0"/>
    <w:rsid w:val="003159D0"/>
    <w:rsid w:val="00315D9E"/>
    <w:rsid w:val="00315DE4"/>
    <w:rsid w:val="00315F9E"/>
    <w:rsid w:val="003164F5"/>
    <w:rsid w:val="00317BF1"/>
    <w:rsid w:val="0032194E"/>
    <w:rsid w:val="00325564"/>
    <w:rsid w:val="00325AC9"/>
    <w:rsid w:val="0032600E"/>
    <w:rsid w:val="0032617E"/>
    <w:rsid w:val="00326724"/>
    <w:rsid w:val="00326899"/>
    <w:rsid w:val="003274DA"/>
    <w:rsid w:val="00330BD2"/>
    <w:rsid w:val="0033214C"/>
    <w:rsid w:val="00332E0F"/>
    <w:rsid w:val="00333B0E"/>
    <w:rsid w:val="00334D29"/>
    <w:rsid w:val="00334E3F"/>
    <w:rsid w:val="003359C6"/>
    <w:rsid w:val="00342543"/>
    <w:rsid w:val="0034290E"/>
    <w:rsid w:val="003458AA"/>
    <w:rsid w:val="00346280"/>
    <w:rsid w:val="003469EF"/>
    <w:rsid w:val="00347333"/>
    <w:rsid w:val="00351E55"/>
    <w:rsid w:val="003555BD"/>
    <w:rsid w:val="003559E4"/>
    <w:rsid w:val="0035722E"/>
    <w:rsid w:val="00357C60"/>
    <w:rsid w:val="00357E05"/>
    <w:rsid w:val="0036449B"/>
    <w:rsid w:val="003645FB"/>
    <w:rsid w:val="00365090"/>
    <w:rsid w:val="003654FE"/>
    <w:rsid w:val="003660DF"/>
    <w:rsid w:val="003714BE"/>
    <w:rsid w:val="0037229B"/>
    <w:rsid w:val="00374CE1"/>
    <w:rsid w:val="00377CF4"/>
    <w:rsid w:val="003809E6"/>
    <w:rsid w:val="0038108D"/>
    <w:rsid w:val="003824DD"/>
    <w:rsid w:val="003848FB"/>
    <w:rsid w:val="00385F31"/>
    <w:rsid w:val="00386C28"/>
    <w:rsid w:val="00387CF8"/>
    <w:rsid w:val="0039322E"/>
    <w:rsid w:val="00393D67"/>
    <w:rsid w:val="003A0435"/>
    <w:rsid w:val="003A1765"/>
    <w:rsid w:val="003A3AC7"/>
    <w:rsid w:val="003A5958"/>
    <w:rsid w:val="003A63A0"/>
    <w:rsid w:val="003A6822"/>
    <w:rsid w:val="003A7516"/>
    <w:rsid w:val="003A751E"/>
    <w:rsid w:val="003B0129"/>
    <w:rsid w:val="003B24B3"/>
    <w:rsid w:val="003B359D"/>
    <w:rsid w:val="003B3E6F"/>
    <w:rsid w:val="003B4F45"/>
    <w:rsid w:val="003B52F5"/>
    <w:rsid w:val="003B53DB"/>
    <w:rsid w:val="003C103A"/>
    <w:rsid w:val="003C1954"/>
    <w:rsid w:val="003C4E97"/>
    <w:rsid w:val="003C6104"/>
    <w:rsid w:val="003C73DF"/>
    <w:rsid w:val="003D1A4D"/>
    <w:rsid w:val="003D31D2"/>
    <w:rsid w:val="003D33D1"/>
    <w:rsid w:val="003E072A"/>
    <w:rsid w:val="003E22B4"/>
    <w:rsid w:val="003E324A"/>
    <w:rsid w:val="003E5B76"/>
    <w:rsid w:val="003E6670"/>
    <w:rsid w:val="003E6FB9"/>
    <w:rsid w:val="003E7BD8"/>
    <w:rsid w:val="003F23EB"/>
    <w:rsid w:val="003F53C9"/>
    <w:rsid w:val="003F679C"/>
    <w:rsid w:val="00401864"/>
    <w:rsid w:val="00402689"/>
    <w:rsid w:val="004037D8"/>
    <w:rsid w:val="0040410A"/>
    <w:rsid w:val="004045F9"/>
    <w:rsid w:val="00405683"/>
    <w:rsid w:val="00406C66"/>
    <w:rsid w:val="0041004D"/>
    <w:rsid w:val="0041263C"/>
    <w:rsid w:val="0041362A"/>
    <w:rsid w:val="00417350"/>
    <w:rsid w:val="00420C1A"/>
    <w:rsid w:val="00422771"/>
    <w:rsid w:val="00424C28"/>
    <w:rsid w:val="00426CE0"/>
    <w:rsid w:val="00426DB7"/>
    <w:rsid w:val="00427568"/>
    <w:rsid w:val="00431126"/>
    <w:rsid w:val="00432D31"/>
    <w:rsid w:val="0043453E"/>
    <w:rsid w:val="00441A85"/>
    <w:rsid w:val="00441E17"/>
    <w:rsid w:val="00441E53"/>
    <w:rsid w:val="0044273F"/>
    <w:rsid w:val="00442AE9"/>
    <w:rsid w:val="0044361A"/>
    <w:rsid w:val="00443EA7"/>
    <w:rsid w:val="00444F42"/>
    <w:rsid w:val="004500F5"/>
    <w:rsid w:val="00450685"/>
    <w:rsid w:val="004510E0"/>
    <w:rsid w:val="00454A44"/>
    <w:rsid w:val="00456337"/>
    <w:rsid w:val="004567EA"/>
    <w:rsid w:val="00457821"/>
    <w:rsid w:val="00457A4A"/>
    <w:rsid w:val="00460061"/>
    <w:rsid w:val="004609D0"/>
    <w:rsid w:val="00462C08"/>
    <w:rsid w:val="00464772"/>
    <w:rsid w:val="00466C47"/>
    <w:rsid w:val="00470E39"/>
    <w:rsid w:val="004718DA"/>
    <w:rsid w:val="004724CF"/>
    <w:rsid w:val="004735EE"/>
    <w:rsid w:val="00474565"/>
    <w:rsid w:val="00474754"/>
    <w:rsid w:val="00474926"/>
    <w:rsid w:val="00474D10"/>
    <w:rsid w:val="004776B5"/>
    <w:rsid w:val="00477E3E"/>
    <w:rsid w:val="00480093"/>
    <w:rsid w:val="00483940"/>
    <w:rsid w:val="00483F03"/>
    <w:rsid w:val="00485290"/>
    <w:rsid w:val="004877A7"/>
    <w:rsid w:val="00487CCC"/>
    <w:rsid w:val="00491617"/>
    <w:rsid w:val="00491F77"/>
    <w:rsid w:val="0049313F"/>
    <w:rsid w:val="004938E0"/>
    <w:rsid w:val="00493E1A"/>
    <w:rsid w:val="00495DE9"/>
    <w:rsid w:val="004963E0"/>
    <w:rsid w:val="00496B51"/>
    <w:rsid w:val="004A17FD"/>
    <w:rsid w:val="004A26C7"/>
    <w:rsid w:val="004A4438"/>
    <w:rsid w:val="004A4997"/>
    <w:rsid w:val="004A5582"/>
    <w:rsid w:val="004A69BB"/>
    <w:rsid w:val="004B0B10"/>
    <w:rsid w:val="004B122D"/>
    <w:rsid w:val="004B202D"/>
    <w:rsid w:val="004B21F7"/>
    <w:rsid w:val="004B39C9"/>
    <w:rsid w:val="004B45F7"/>
    <w:rsid w:val="004B62CC"/>
    <w:rsid w:val="004B62E3"/>
    <w:rsid w:val="004B6912"/>
    <w:rsid w:val="004B71AE"/>
    <w:rsid w:val="004B7510"/>
    <w:rsid w:val="004C1EF0"/>
    <w:rsid w:val="004C2BBE"/>
    <w:rsid w:val="004C322F"/>
    <w:rsid w:val="004C55C8"/>
    <w:rsid w:val="004C56A4"/>
    <w:rsid w:val="004C5D15"/>
    <w:rsid w:val="004C627A"/>
    <w:rsid w:val="004C6A1F"/>
    <w:rsid w:val="004D1B20"/>
    <w:rsid w:val="004D46EB"/>
    <w:rsid w:val="004D5609"/>
    <w:rsid w:val="004E1287"/>
    <w:rsid w:val="004E29B1"/>
    <w:rsid w:val="004E343D"/>
    <w:rsid w:val="004E42D1"/>
    <w:rsid w:val="004E7542"/>
    <w:rsid w:val="004F25A4"/>
    <w:rsid w:val="004F4EAC"/>
    <w:rsid w:val="004F518C"/>
    <w:rsid w:val="004F521A"/>
    <w:rsid w:val="004F54BF"/>
    <w:rsid w:val="004F5C3B"/>
    <w:rsid w:val="004F5DD3"/>
    <w:rsid w:val="004F7C67"/>
    <w:rsid w:val="00500D9A"/>
    <w:rsid w:val="00500DC6"/>
    <w:rsid w:val="0050408B"/>
    <w:rsid w:val="00506085"/>
    <w:rsid w:val="00507915"/>
    <w:rsid w:val="00510361"/>
    <w:rsid w:val="0051118C"/>
    <w:rsid w:val="00511B53"/>
    <w:rsid w:val="00511C14"/>
    <w:rsid w:val="00512F92"/>
    <w:rsid w:val="00514532"/>
    <w:rsid w:val="0051644B"/>
    <w:rsid w:val="00516557"/>
    <w:rsid w:val="0052003F"/>
    <w:rsid w:val="00520AB5"/>
    <w:rsid w:val="005225AA"/>
    <w:rsid w:val="005247FF"/>
    <w:rsid w:val="00525E8D"/>
    <w:rsid w:val="00530C77"/>
    <w:rsid w:val="00531386"/>
    <w:rsid w:val="00532F70"/>
    <w:rsid w:val="00533FEC"/>
    <w:rsid w:val="005370DE"/>
    <w:rsid w:val="0053727E"/>
    <w:rsid w:val="005379B9"/>
    <w:rsid w:val="0054014D"/>
    <w:rsid w:val="0054237E"/>
    <w:rsid w:val="00543239"/>
    <w:rsid w:val="00543715"/>
    <w:rsid w:val="00543CBF"/>
    <w:rsid w:val="00544584"/>
    <w:rsid w:val="00546575"/>
    <w:rsid w:val="00550075"/>
    <w:rsid w:val="00550102"/>
    <w:rsid w:val="00553DDC"/>
    <w:rsid w:val="00553DDE"/>
    <w:rsid w:val="005575A2"/>
    <w:rsid w:val="00557960"/>
    <w:rsid w:val="00557BCD"/>
    <w:rsid w:val="00560D03"/>
    <w:rsid w:val="00566752"/>
    <w:rsid w:val="00566CED"/>
    <w:rsid w:val="005722B9"/>
    <w:rsid w:val="00572C5D"/>
    <w:rsid w:val="00575A43"/>
    <w:rsid w:val="00577F01"/>
    <w:rsid w:val="0058179E"/>
    <w:rsid w:val="00581B23"/>
    <w:rsid w:val="005909B5"/>
    <w:rsid w:val="005909DE"/>
    <w:rsid w:val="00591792"/>
    <w:rsid w:val="005922DD"/>
    <w:rsid w:val="00592B03"/>
    <w:rsid w:val="005944CD"/>
    <w:rsid w:val="00595DD7"/>
    <w:rsid w:val="005964AE"/>
    <w:rsid w:val="00596FB7"/>
    <w:rsid w:val="005A1010"/>
    <w:rsid w:val="005A19A9"/>
    <w:rsid w:val="005A1A91"/>
    <w:rsid w:val="005A1AED"/>
    <w:rsid w:val="005A211D"/>
    <w:rsid w:val="005A2A1A"/>
    <w:rsid w:val="005A5557"/>
    <w:rsid w:val="005A5815"/>
    <w:rsid w:val="005A5ED3"/>
    <w:rsid w:val="005A5F42"/>
    <w:rsid w:val="005B1D4D"/>
    <w:rsid w:val="005B1FE6"/>
    <w:rsid w:val="005B28BE"/>
    <w:rsid w:val="005B40CC"/>
    <w:rsid w:val="005B58A0"/>
    <w:rsid w:val="005B5CDB"/>
    <w:rsid w:val="005B6082"/>
    <w:rsid w:val="005B6EAF"/>
    <w:rsid w:val="005C1CAE"/>
    <w:rsid w:val="005C222B"/>
    <w:rsid w:val="005C2DBB"/>
    <w:rsid w:val="005C7FE2"/>
    <w:rsid w:val="005D097D"/>
    <w:rsid w:val="005D3C03"/>
    <w:rsid w:val="005D47E0"/>
    <w:rsid w:val="005D47ED"/>
    <w:rsid w:val="005D644D"/>
    <w:rsid w:val="005D6F76"/>
    <w:rsid w:val="005D723B"/>
    <w:rsid w:val="005D7D45"/>
    <w:rsid w:val="005E0523"/>
    <w:rsid w:val="005E117A"/>
    <w:rsid w:val="005E17BD"/>
    <w:rsid w:val="005E5537"/>
    <w:rsid w:val="005E5BCA"/>
    <w:rsid w:val="005E66CF"/>
    <w:rsid w:val="005E6D7B"/>
    <w:rsid w:val="005E7E01"/>
    <w:rsid w:val="005F0E2A"/>
    <w:rsid w:val="005F1954"/>
    <w:rsid w:val="005F1AC9"/>
    <w:rsid w:val="005F2806"/>
    <w:rsid w:val="005F3A84"/>
    <w:rsid w:val="005F6345"/>
    <w:rsid w:val="005F7EE3"/>
    <w:rsid w:val="0060056C"/>
    <w:rsid w:val="006031D0"/>
    <w:rsid w:val="0060592D"/>
    <w:rsid w:val="00605993"/>
    <w:rsid w:val="0061176F"/>
    <w:rsid w:val="00617BE0"/>
    <w:rsid w:val="00617C4F"/>
    <w:rsid w:val="00620A34"/>
    <w:rsid w:val="00620D2A"/>
    <w:rsid w:val="00621095"/>
    <w:rsid w:val="00621FDE"/>
    <w:rsid w:val="0062265A"/>
    <w:rsid w:val="00623F47"/>
    <w:rsid w:val="00623FB3"/>
    <w:rsid w:val="00624A7F"/>
    <w:rsid w:val="00624B20"/>
    <w:rsid w:val="006257B9"/>
    <w:rsid w:val="006259FC"/>
    <w:rsid w:val="00625C0B"/>
    <w:rsid w:val="0062625C"/>
    <w:rsid w:val="006316A4"/>
    <w:rsid w:val="00631C55"/>
    <w:rsid w:val="00632359"/>
    <w:rsid w:val="006335D8"/>
    <w:rsid w:val="00635642"/>
    <w:rsid w:val="00635D35"/>
    <w:rsid w:val="006369DD"/>
    <w:rsid w:val="00637466"/>
    <w:rsid w:val="00644615"/>
    <w:rsid w:val="006447EE"/>
    <w:rsid w:val="0064624F"/>
    <w:rsid w:val="00646913"/>
    <w:rsid w:val="006469F1"/>
    <w:rsid w:val="006517F8"/>
    <w:rsid w:val="00652F4F"/>
    <w:rsid w:val="00654564"/>
    <w:rsid w:val="006563B7"/>
    <w:rsid w:val="006565A9"/>
    <w:rsid w:val="0065794D"/>
    <w:rsid w:val="006603F1"/>
    <w:rsid w:val="00660597"/>
    <w:rsid w:val="00661894"/>
    <w:rsid w:val="00663F89"/>
    <w:rsid w:val="00665AD2"/>
    <w:rsid w:val="00667E35"/>
    <w:rsid w:val="00670B05"/>
    <w:rsid w:val="006745E2"/>
    <w:rsid w:val="00674D38"/>
    <w:rsid w:val="00676017"/>
    <w:rsid w:val="0067660B"/>
    <w:rsid w:val="0067755C"/>
    <w:rsid w:val="00680C01"/>
    <w:rsid w:val="00680D39"/>
    <w:rsid w:val="00681D7A"/>
    <w:rsid w:val="0068214E"/>
    <w:rsid w:val="00682763"/>
    <w:rsid w:val="006828BB"/>
    <w:rsid w:val="006828C4"/>
    <w:rsid w:val="00682E05"/>
    <w:rsid w:val="00683791"/>
    <w:rsid w:val="006876D3"/>
    <w:rsid w:val="006877A1"/>
    <w:rsid w:val="0069125E"/>
    <w:rsid w:val="00692EAE"/>
    <w:rsid w:val="00696FC4"/>
    <w:rsid w:val="00697484"/>
    <w:rsid w:val="00697A52"/>
    <w:rsid w:val="006A27ED"/>
    <w:rsid w:val="006A3713"/>
    <w:rsid w:val="006A4884"/>
    <w:rsid w:val="006A4B29"/>
    <w:rsid w:val="006A6CE5"/>
    <w:rsid w:val="006B1293"/>
    <w:rsid w:val="006B1CFE"/>
    <w:rsid w:val="006B2205"/>
    <w:rsid w:val="006B3DFC"/>
    <w:rsid w:val="006B42A5"/>
    <w:rsid w:val="006C0B8D"/>
    <w:rsid w:val="006C11C2"/>
    <w:rsid w:val="006C37BB"/>
    <w:rsid w:val="006C3D50"/>
    <w:rsid w:val="006C5488"/>
    <w:rsid w:val="006C619D"/>
    <w:rsid w:val="006D0C99"/>
    <w:rsid w:val="006D1CAE"/>
    <w:rsid w:val="006D336C"/>
    <w:rsid w:val="006D4223"/>
    <w:rsid w:val="006D6703"/>
    <w:rsid w:val="006E1BF2"/>
    <w:rsid w:val="006E4AEA"/>
    <w:rsid w:val="006E552B"/>
    <w:rsid w:val="006E5EC3"/>
    <w:rsid w:val="006E7648"/>
    <w:rsid w:val="006E7E0A"/>
    <w:rsid w:val="006F02EA"/>
    <w:rsid w:val="006F4125"/>
    <w:rsid w:val="006F5E79"/>
    <w:rsid w:val="006F6976"/>
    <w:rsid w:val="00702A04"/>
    <w:rsid w:val="00705151"/>
    <w:rsid w:val="00705781"/>
    <w:rsid w:val="007108D3"/>
    <w:rsid w:val="00710FED"/>
    <w:rsid w:val="00712534"/>
    <w:rsid w:val="00716743"/>
    <w:rsid w:val="0071774B"/>
    <w:rsid w:val="00720B87"/>
    <w:rsid w:val="00721762"/>
    <w:rsid w:val="0072275B"/>
    <w:rsid w:val="00725122"/>
    <w:rsid w:val="007257C9"/>
    <w:rsid w:val="007263B7"/>
    <w:rsid w:val="00727841"/>
    <w:rsid w:val="00727931"/>
    <w:rsid w:val="00727EA8"/>
    <w:rsid w:val="00727F07"/>
    <w:rsid w:val="00730198"/>
    <w:rsid w:val="00732679"/>
    <w:rsid w:val="007328D6"/>
    <w:rsid w:val="00733361"/>
    <w:rsid w:val="00733F17"/>
    <w:rsid w:val="00734627"/>
    <w:rsid w:val="0073476F"/>
    <w:rsid w:val="007402D1"/>
    <w:rsid w:val="00740C97"/>
    <w:rsid w:val="007421E6"/>
    <w:rsid w:val="00743622"/>
    <w:rsid w:val="0074506D"/>
    <w:rsid w:val="00747102"/>
    <w:rsid w:val="00753601"/>
    <w:rsid w:val="00760771"/>
    <w:rsid w:val="00763C76"/>
    <w:rsid w:val="007645A8"/>
    <w:rsid w:val="007653B1"/>
    <w:rsid w:val="007663F9"/>
    <w:rsid w:val="00766C4E"/>
    <w:rsid w:val="00767615"/>
    <w:rsid w:val="007701BA"/>
    <w:rsid w:val="00770FA3"/>
    <w:rsid w:val="007712DB"/>
    <w:rsid w:val="00772DBF"/>
    <w:rsid w:val="007734AA"/>
    <w:rsid w:val="00773D54"/>
    <w:rsid w:val="007745C0"/>
    <w:rsid w:val="00775746"/>
    <w:rsid w:val="007765B2"/>
    <w:rsid w:val="00777FAE"/>
    <w:rsid w:val="007804D0"/>
    <w:rsid w:val="00780E53"/>
    <w:rsid w:val="0078165E"/>
    <w:rsid w:val="00781B19"/>
    <w:rsid w:val="007841C3"/>
    <w:rsid w:val="0078533C"/>
    <w:rsid w:val="00785F9F"/>
    <w:rsid w:val="007871A1"/>
    <w:rsid w:val="00787D84"/>
    <w:rsid w:val="00790850"/>
    <w:rsid w:val="00790CB7"/>
    <w:rsid w:val="00791C0B"/>
    <w:rsid w:val="00794831"/>
    <w:rsid w:val="0079547D"/>
    <w:rsid w:val="00797BF9"/>
    <w:rsid w:val="007A15C9"/>
    <w:rsid w:val="007A18D9"/>
    <w:rsid w:val="007A1A8A"/>
    <w:rsid w:val="007A476B"/>
    <w:rsid w:val="007A7F0C"/>
    <w:rsid w:val="007B0BE2"/>
    <w:rsid w:val="007B241D"/>
    <w:rsid w:val="007B2B58"/>
    <w:rsid w:val="007B43A4"/>
    <w:rsid w:val="007B5E80"/>
    <w:rsid w:val="007B7A2E"/>
    <w:rsid w:val="007C05E6"/>
    <w:rsid w:val="007C0986"/>
    <w:rsid w:val="007C0D70"/>
    <w:rsid w:val="007C1FDA"/>
    <w:rsid w:val="007C5F67"/>
    <w:rsid w:val="007C60D6"/>
    <w:rsid w:val="007C6370"/>
    <w:rsid w:val="007C709B"/>
    <w:rsid w:val="007D0F44"/>
    <w:rsid w:val="007D2C5F"/>
    <w:rsid w:val="007D356F"/>
    <w:rsid w:val="007D43A7"/>
    <w:rsid w:val="007E019E"/>
    <w:rsid w:val="007E0980"/>
    <w:rsid w:val="007E0BFC"/>
    <w:rsid w:val="007E30E1"/>
    <w:rsid w:val="007E4AB9"/>
    <w:rsid w:val="007E7317"/>
    <w:rsid w:val="007F3D69"/>
    <w:rsid w:val="007F4474"/>
    <w:rsid w:val="007F4F8E"/>
    <w:rsid w:val="007F5DF8"/>
    <w:rsid w:val="007F7209"/>
    <w:rsid w:val="007F7EC7"/>
    <w:rsid w:val="00801447"/>
    <w:rsid w:val="0080180E"/>
    <w:rsid w:val="00803BC1"/>
    <w:rsid w:val="00805427"/>
    <w:rsid w:val="00805758"/>
    <w:rsid w:val="0080583D"/>
    <w:rsid w:val="00810655"/>
    <w:rsid w:val="008123E2"/>
    <w:rsid w:val="0081271E"/>
    <w:rsid w:val="008155F0"/>
    <w:rsid w:val="00816AB6"/>
    <w:rsid w:val="00820090"/>
    <w:rsid w:val="008210FE"/>
    <w:rsid w:val="008211F1"/>
    <w:rsid w:val="008223ED"/>
    <w:rsid w:val="00824C01"/>
    <w:rsid w:val="008251F5"/>
    <w:rsid w:val="00825971"/>
    <w:rsid w:val="00826B03"/>
    <w:rsid w:val="00826BA0"/>
    <w:rsid w:val="00826EA0"/>
    <w:rsid w:val="008318F1"/>
    <w:rsid w:val="00832B9A"/>
    <w:rsid w:val="0083322E"/>
    <w:rsid w:val="00833A35"/>
    <w:rsid w:val="0083422D"/>
    <w:rsid w:val="00834BBA"/>
    <w:rsid w:val="00834BD3"/>
    <w:rsid w:val="00834C6F"/>
    <w:rsid w:val="00837897"/>
    <w:rsid w:val="00837CBB"/>
    <w:rsid w:val="008408BF"/>
    <w:rsid w:val="00840FFA"/>
    <w:rsid w:val="0084226F"/>
    <w:rsid w:val="0084335A"/>
    <w:rsid w:val="00843464"/>
    <w:rsid w:val="008438BB"/>
    <w:rsid w:val="0084451B"/>
    <w:rsid w:val="008446B4"/>
    <w:rsid w:val="008472FB"/>
    <w:rsid w:val="0085001E"/>
    <w:rsid w:val="00850517"/>
    <w:rsid w:val="008507DC"/>
    <w:rsid w:val="008519C0"/>
    <w:rsid w:val="00852C15"/>
    <w:rsid w:val="00853DFE"/>
    <w:rsid w:val="00854183"/>
    <w:rsid w:val="008544B9"/>
    <w:rsid w:val="00856596"/>
    <w:rsid w:val="00857135"/>
    <w:rsid w:val="0085760A"/>
    <w:rsid w:val="00860673"/>
    <w:rsid w:val="008612A6"/>
    <w:rsid w:val="00862063"/>
    <w:rsid w:val="00862B64"/>
    <w:rsid w:val="00871488"/>
    <w:rsid w:val="00871843"/>
    <w:rsid w:val="00871EA2"/>
    <w:rsid w:val="00875635"/>
    <w:rsid w:val="00877A2B"/>
    <w:rsid w:val="00881273"/>
    <w:rsid w:val="00882FF9"/>
    <w:rsid w:val="008852E6"/>
    <w:rsid w:val="00890533"/>
    <w:rsid w:val="00894869"/>
    <w:rsid w:val="0089528C"/>
    <w:rsid w:val="008952BD"/>
    <w:rsid w:val="008960BD"/>
    <w:rsid w:val="0089665A"/>
    <w:rsid w:val="008976CD"/>
    <w:rsid w:val="008A35CA"/>
    <w:rsid w:val="008B1764"/>
    <w:rsid w:val="008B37DF"/>
    <w:rsid w:val="008B37E3"/>
    <w:rsid w:val="008B3AB4"/>
    <w:rsid w:val="008C1223"/>
    <w:rsid w:val="008C2E21"/>
    <w:rsid w:val="008C442D"/>
    <w:rsid w:val="008C63A7"/>
    <w:rsid w:val="008D025D"/>
    <w:rsid w:val="008D02AF"/>
    <w:rsid w:val="008D03A4"/>
    <w:rsid w:val="008D1377"/>
    <w:rsid w:val="008D2A40"/>
    <w:rsid w:val="008D3D26"/>
    <w:rsid w:val="008D4132"/>
    <w:rsid w:val="008D4389"/>
    <w:rsid w:val="008D4C9E"/>
    <w:rsid w:val="008D6B67"/>
    <w:rsid w:val="008D7115"/>
    <w:rsid w:val="008D7274"/>
    <w:rsid w:val="008D72B2"/>
    <w:rsid w:val="008D74A8"/>
    <w:rsid w:val="008E026E"/>
    <w:rsid w:val="008E0A45"/>
    <w:rsid w:val="008E0AC0"/>
    <w:rsid w:val="008E163E"/>
    <w:rsid w:val="008E1F5C"/>
    <w:rsid w:val="008E203E"/>
    <w:rsid w:val="008E31B5"/>
    <w:rsid w:val="008E46A9"/>
    <w:rsid w:val="008E7534"/>
    <w:rsid w:val="008E7AFA"/>
    <w:rsid w:val="008F05F4"/>
    <w:rsid w:val="008F11C5"/>
    <w:rsid w:val="008F120F"/>
    <w:rsid w:val="008F14A2"/>
    <w:rsid w:val="008F1C4F"/>
    <w:rsid w:val="008F1E95"/>
    <w:rsid w:val="008F6724"/>
    <w:rsid w:val="008F7391"/>
    <w:rsid w:val="008F7BEE"/>
    <w:rsid w:val="00900F01"/>
    <w:rsid w:val="009057ED"/>
    <w:rsid w:val="00906286"/>
    <w:rsid w:val="0091019E"/>
    <w:rsid w:val="00910A6F"/>
    <w:rsid w:val="009131DE"/>
    <w:rsid w:val="00913A8F"/>
    <w:rsid w:val="009141D5"/>
    <w:rsid w:val="0091454F"/>
    <w:rsid w:val="00916699"/>
    <w:rsid w:val="00916AD0"/>
    <w:rsid w:val="00922323"/>
    <w:rsid w:val="00922F04"/>
    <w:rsid w:val="009231AC"/>
    <w:rsid w:val="009273BF"/>
    <w:rsid w:val="0093264D"/>
    <w:rsid w:val="00933439"/>
    <w:rsid w:val="00934396"/>
    <w:rsid w:val="009353E0"/>
    <w:rsid w:val="00935452"/>
    <w:rsid w:val="0093555A"/>
    <w:rsid w:val="00936ADC"/>
    <w:rsid w:val="00937D3C"/>
    <w:rsid w:val="00940894"/>
    <w:rsid w:val="00941642"/>
    <w:rsid w:val="00941D9D"/>
    <w:rsid w:val="0094236B"/>
    <w:rsid w:val="00943342"/>
    <w:rsid w:val="00943395"/>
    <w:rsid w:val="00943E1D"/>
    <w:rsid w:val="00944BEA"/>
    <w:rsid w:val="009451A8"/>
    <w:rsid w:val="009458DE"/>
    <w:rsid w:val="00950955"/>
    <w:rsid w:val="0095704B"/>
    <w:rsid w:val="0095799B"/>
    <w:rsid w:val="00960AF4"/>
    <w:rsid w:val="0096150C"/>
    <w:rsid w:val="009615FF"/>
    <w:rsid w:val="009620F4"/>
    <w:rsid w:val="00962440"/>
    <w:rsid w:val="00962D5B"/>
    <w:rsid w:val="00963970"/>
    <w:rsid w:val="00965D75"/>
    <w:rsid w:val="00966643"/>
    <w:rsid w:val="00966676"/>
    <w:rsid w:val="009700FD"/>
    <w:rsid w:val="00970A62"/>
    <w:rsid w:val="00971D4A"/>
    <w:rsid w:val="00973282"/>
    <w:rsid w:val="009737A0"/>
    <w:rsid w:val="00973E16"/>
    <w:rsid w:val="009757A1"/>
    <w:rsid w:val="00976BD0"/>
    <w:rsid w:val="00976CAA"/>
    <w:rsid w:val="009776B7"/>
    <w:rsid w:val="00981889"/>
    <w:rsid w:val="009822D7"/>
    <w:rsid w:val="009826EC"/>
    <w:rsid w:val="00982E87"/>
    <w:rsid w:val="00982E91"/>
    <w:rsid w:val="00983553"/>
    <w:rsid w:val="00984965"/>
    <w:rsid w:val="00984F05"/>
    <w:rsid w:val="00985BBF"/>
    <w:rsid w:val="009863E5"/>
    <w:rsid w:val="00987B39"/>
    <w:rsid w:val="00990821"/>
    <w:rsid w:val="00990A3D"/>
    <w:rsid w:val="0099127F"/>
    <w:rsid w:val="0099411F"/>
    <w:rsid w:val="009950B3"/>
    <w:rsid w:val="009A1F55"/>
    <w:rsid w:val="009A4552"/>
    <w:rsid w:val="009A45BA"/>
    <w:rsid w:val="009A5174"/>
    <w:rsid w:val="009A7DC8"/>
    <w:rsid w:val="009B0884"/>
    <w:rsid w:val="009B27A4"/>
    <w:rsid w:val="009B3CCA"/>
    <w:rsid w:val="009B42A9"/>
    <w:rsid w:val="009B4EB4"/>
    <w:rsid w:val="009B708E"/>
    <w:rsid w:val="009C0E88"/>
    <w:rsid w:val="009C115B"/>
    <w:rsid w:val="009C2625"/>
    <w:rsid w:val="009C334F"/>
    <w:rsid w:val="009C4BCB"/>
    <w:rsid w:val="009C5BF5"/>
    <w:rsid w:val="009C5DB4"/>
    <w:rsid w:val="009C6289"/>
    <w:rsid w:val="009C78D1"/>
    <w:rsid w:val="009C79A5"/>
    <w:rsid w:val="009D0324"/>
    <w:rsid w:val="009D112E"/>
    <w:rsid w:val="009D5334"/>
    <w:rsid w:val="009D77D9"/>
    <w:rsid w:val="009E111B"/>
    <w:rsid w:val="009E483C"/>
    <w:rsid w:val="009E588F"/>
    <w:rsid w:val="009E6194"/>
    <w:rsid w:val="009E89C2"/>
    <w:rsid w:val="009F0FE2"/>
    <w:rsid w:val="009F2FB0"/>
    <w:rsid w:val="009F3AA0"/>
    <w:rsid w:val="009F48B9"/>
    <w:rsid w:val="009F6C52"/>
    <w:rsid w:val="00A027E2"/>
    <w:rsid w:val="00A0298D"/>
    <w:rsid w:val="00A02FD6"/>
    <w:rsid w:val="00A04A61"/>
    <w:rsid w:val="00A1033D"/>
    <w:rsid w:val="00A11128"/>
    <w:rsid w:val="00A11FC2"/>
    <w:rsid w:val="00A12210"/>
    <w:rsid w:val="00A15A57"/>
    <w:rsid w:val="00A21843"/>
    <w:rsid w:val="00A21963"/>
    <w:rsid w:val="00A274CD"/>
    <w:rsid w:val="00A27EEB"/>
    <w:rsid w:val="00A3283A"/>
    <w:rsid w:val="00A32DF2"/>
    <w:rsid w:val="00A346AE"/>
    <w:rsid w:val="00A34CB5"/>
    <w:rsid w:val="00A351CA"/>
    <w:rsid w:val="00A36833"/>
    <w:rsid w:val="00A37EEF"/>
    <w:rsid w:val="00A37F60"/>
    <w:rsid w:val="00A41404"/>
    <w:rsid w:val="00A4169F"/>
    <w:rsid w:val="00A41DF6"/>
    <w:rsid w:val="00A422D4"/>
    <w:rsid w:val="00A42711"/>
    <w:rsid w:val="00A42B26"/>
    <w:rsid w:val="00A43802"/>
    <w:rsid w:val="00A44314"/>
    <w:rsid w:val="00A44DBC"/>
    <w:rsid w:val="00A470DD"/>
    <w:rsid w:val="00A4729A"/>
    <w:rsid w:val="00A473BA"/>
    <w:rsid w:val="00A50BA9"/>
    <w:rsid w:val="00A5120E"/>
    <w:rsid w:val="00A5159B"/>
    <w:rsid w:val="00A52682"/>
    <w:rsid w:val="00A5295F"/>
    <w:rsid w:val="00A52DEA"/>
    <w:rsid w:val="00A54E88"/>
    <w:rsid w:val="00A55D7A"/>
    <w:rsid w:val="00A573F9"/>
    <w:rsid w:val="00A5773B"/>
    <w:rsid w:val="00A5792A"/>
    <w:rsid w:val="00A57D9B"/>
    <w:rsid w:val="00A606D1"/>
    <w:rsid w:val="00A609C2"/>
    <w:rsid w:val="00A60AB7"/>
    <w:rsid w:val="00A61057"/>
    <w:rsid w:val="00A622C0"/>
    <w:rsid w:val="00A64710"/>
    <w:rsid w:val="00A6499C"/>
    <w:rsid w:val="00A64C0E"/>
    <w:rsid w:val="00A667B0"/>
    <w:rsid w:val="00A66AE9"/>
    <w:rsid w:val="00A66BE3"/>
    <w:rsid w:val="00A728D9"/>
    <w:rsid w:val="00A72AD0"/>
    <w:rsid w:val="00A7429B"/>
    <w:rsid w:val="00A7552F"/>
    <w:rsid w:val="00A7658A"/>
    <w:rsid w:val="00A7749D"/>
    <w:rsid w:val="00A80CCE"/>
    <w:rsid w:val="00A81847"/>
    <w:rsid w:val="00A83EA1"/>
    <w:rsid w:val="00A84A0E"/>
    <w:rsid w:val="00A85A29"/>
    <w:rsid w:val="00A87DDE"/>
    <w:rsid w:val="00A90F48"/>
    <w:rsid w:val="00A91B2D"/>
    <w:rsid w:val="00A9247F"/>
    <w:rsid w:val="00A93B20"/>
    <w:rsid w:val="00A95D35"/>
    <w:rsid w:val="00A95F64"/>
    <w:rsid w:val="00A97805"/>
    <w:rsid w:val="00AA1829"/>
    <w:rsid w:val="00AA3100"/>
    <w:rsid w:val="00AA330B"/>
    <w:rsid w:val="00AA70F9"/>
    <w:rsid w:val="00AB0815"/>
    <w:rsid w:val="00AB0E30"/>
    <w:rsid w:val="00AB4FA3"/>
    <w:rsid w:val="00AC205A"/>
    <w:rsid w:val="00AC29EC"/>
    <w:rsid w:val="00AC5743"/>
    <w:rsid w:val="00AC6155"/>
    <w:rsid w:val="00AC6FA8"/>
    <w:rsid w:val="00AD036F"/>
    <w:rsid w:val="00AD326E"/>
    <w:rsid w:val="00AD3AD6"/>
    <w:rsid w:val="00AD4D4B"/>
    <w:rsid w:val="00AD73ED"/>
    <w:rsid w:val="00AE13F7"/>
    <w:rsid w:val="00AE2F00"/>
    <w:rsid w:val="00AE3A9A"/>
    <w:rsid w:val="00AE4D33"/>
    <w:rsid w:val="00AE5B4F"/>
    <w:rsid w:val="00AE7A04"/>
    <w:rsid w:val="00AF126A"/>
    <w:rsid w:val="00AF2E10"/>
    <w:rsid w:val="00AF51DB"/>
    <w:rsid w:val="00AFAFA5"/>
    <w:rsid w:val="00B000A7"/>
    <w:rsid w:val="00B00C97"/>
    <w:rsid w:val="00B00DC5"/>
    <w:rsid w:val="00B02A1A"/>
    <w:rsid w:val="00B03221"/>
    <w:rsid w:val="00B03867"/>
    <w:rsid w:val="00B04AEA"/>
    <w:rsid w:val="00B054AB"/>
    <w:rsid w:val="00B05B09"/>
    <w:rsid w:val="00B05DB2"/>
    <w:rsid w:val="00B07001"/>
    <w:rsid w:val="00B14469"/>
    <w:rsid w:val="00B156CE"/>
    <w:rsid w:val="00B170E5"/>
    <w:rsid w:val="00B237F2"/>
    <w:rsid w:val="00B25BF9"/>
    <w:rsid w:val="00B31161"/>
    <w:rsid w:val="00B3345A"/>
    <w:rsid w:val="00B36C06"/>
    <w:rsid w:val="00B36C55"/>
    <w:rsid w:val="00B36F19"/>
    <w:rsid w:val="00B375AA"/>
    <w:rsid w:val="00B37F8E"/>
    <w:rsid w:val="00B4077F"/>
    <w:rsid w:val="00B40BAC"/>
    <w:rsid w:val="00B46810"/>
    <w:rsid w:val="00B53B5E"/>
    <w:rsid w:val="00B53D2A"/>
    <w:rsid w:val="00B545F6"/>
    <w:rsid w:val="00B553B0"/>
    <w:rsid w:val="00B55508"/>
    <w:rsid w:val="00B56AEF"/>
    <w:rsid w:val="00B57282"/>
    <w:rsid w:val="00B607CC"/>
    <w:rsid w:val="00B62A38"/>
    <w:rsid w:val="00B65EF1"/>
    <w:rsid w:val="00B66977"/>
    <w:rsid w:val="00B70AE1"/>
    <w:rsid w:val="00B7148E"/>
    <w:rsid w:val="00B718D1"/>
    <w:rsid w:val="00B71AAC"/>
    <w:rsid w:val="00B72D97"/>
    <w:rsid w:val="00B75FCE"/>
    <w:rsid w:val="00B76C92"/>
    <w:rsid w:val="00B778B9"/>
    <w:rsid w:val="00B77953"/>
    <w:rsid w:val="00B81665"/>
    <w:rsid w:val="00B82B76"/>
    <w:rsid w:val="00B859B2"/>
    <w:rsid w:val="00B90C7D"/>
    <w:rsid w:val="00B90CC3"/>
    <w:rsid w:val="00B916A4"/>
    <w:rsid w:val="00B91F5E"/>
    <w:rsid w:val="00B923B5"/>
    <w:rsid w:val="00B93A47"/>
    <w:rsid w:val="00B93D1A"/>
    <w:rsid w:val="00B94768"/>
    <w:rsid w:val="00B947F2"/>
    <w:rsid w:val="00B96D74"/>
    <w:rsid w:val="00B97533"/>
    <w:rsid w:val="00BA01F9"/>
    <w:rsid w:val="00BA0340"/>
    <w:rsid w:val="00BA0CA4"/>
    <w:rsid w:val="00BA14DA"/>
    <w:rsid w:val="00BA1DEB"/>
    <w:rsid w:val="00BA23EC"/>
    <w:rsid w:val="00BA387D"/>
    <w:rsid w:val="00BB03D1"/>
    <w:rsid w:val="00BB0E97"/>
    <w:rsid w:val="00BB12F0"/>
    <w:rsid w:val="00BB1A16"/>
    <w:rsid w:val="00BB3476"/>
    <w:rsid w:val="00BB4BC5"/>
    <w:rsid w:val="00BB7A26"/>
    <w:rsid w:val="00BC266F"/>
    <w:rsid w:val="00BC3BCF"/>
    <w:rsid w:val="00BC539D"/>
    <w:rsid w:val="00BC72CE"/>
    <w:rsid w:val="00BD079A"/>
    <w:rsid w:val="00BD0FBB"/>
    <w:rsid w:val="00BD187B"/>
    <w:rsid w:val="00BD547F"/>
    <w:rsid w:val="00BD70CA"/>
    <w:rsid w:val="00BD79C0"/>
    <w:rsid w:val="00BE4C57"/>
    <w:rsid w:val="00BE602B"/>
    <w:rsid w:val="00BE7725"/>
    <w:rsid w:val="00BF0413"/>
    <w:rsid w:val="00BF091A"/>
    <w:rsid w:val="00BF1210"/>
    <w:rsid w:val="00BF34F0"/>
    <w:rsid w:val="00BF353A"/>
    <w:rsid w:val="00BF5063"/>
    <w:rsid w:val="00BF5F67"/>
    <w:rsid w:val="00BF684F"/>
    <w:rsid w:val="00BF6B31"/>
    <w:rsid w:val="00C004E4"/>
    <w:rsid w:val="00C01AE5"/>
    <w:rsid w:val="00C03243"/>
    <w:rsid w:val="00C04780"/>
    <w:rsid w:val="00C10D97"/>
    <w:rsid w:val="00C123B5"/>
    <w:rsid w:val="00C14974"/>
    <w:rsid w:val="00C1592B"/>
    <w:rsid w:val="00C15DE4"/>
    <w:rsid w:val="00C16545"/>
    <w:rsid w:val="00C179D3"/>
    <w:rsid w:val="00C20006"/>
    <w:rsid w:val="00C205A7"/>
    <w:rsid w:val="00C20AC0"/>
    <w:rsid w:val="00C20D58"/>
    <w:rsid w:val="00C26D8D"/>
    <w:rsid w:val="00C30A16"/>
    <w:rsid w:val="00C30AD4"/>
    <w:rsid w:val="00C30AE6"/>
    <w:rsid w:val="00C30F82"/>
    <w:rsid w:val="00C3111E"/>
    <w:rsid w:val="00C3483A"/>
    <w:rsid w:val="00C36F57"/>
    <w:rsid w:val="00C37D90"/>
    <w:rsid w:val="00C40656"/>
    <w:rsid w:val="00C40AC0"/>
    <w:rsid w:val="00C40DAB"/>
    <w:rsid w:val="00C41668"/>
    <w:rsid w:val="00C42184"/>
    <w:rsid w:val="00C43D02"/>
    <w:rsid w:val="00C43E52"/>
    <w:rsid w:val="00C44957"/>
    <w:rsid w:val="00C44D6B"/>
    <w:rsid w:val="00C467F3"/>
    <w:rsid w:val="00C477AA"/>
    <w:rsid w:val="00C477EA"/>
    <w:rsid w:val="00C47993"/>
    <w:rsid w:val="00C50212"/>
    <w:rsid w:val="00C506CA"/>
    <w:rsid w:val="00C515D3"/>
    <w:rsid w:val="00C52234"/>
    <w:rsid w:val="00C53CEF"/>
    <w:rsid w:val="00C56AD8"/>
    <w:rsid w:val="00C60908"/>
    <w:rsid w:val="00C60FA2"/>
    <w:rsid w:val="00C614C0"/>
    <w:rsid w:val="00C62CF3"/>
    <w:rsid w:val="00C64961"/>
    <w:rsid w:val="00C64AA9"/>
    <w:rsid w:val="00C65193"/>
    <w:rsid w:val="00C66D51"/>
    <w:rsid w:val="00C71A57"/>
    <w:rsid w:val="00C74C90"/>
    <w:rsid w:val="00C819EA"/>
    <w:rsid w:val="00C83A33"/>
    <w:rsid w:val="00C840AB"/>
    <w:rsid w:val="00C85B19"/>
    <w:rsid w:val="00C85D40"/>
    <w:rsid w:val="00C87C45"/>
    <w:rsid w:val="00C905D8"/>
    <w:rsid w:val="00C91222"/>
    <w:rsid w:val="00C91631"/>
    <w:rsid w:val="00C91897"/>
    <w:rsid w:val="00C928FF"/>
    <w:rsid w:val="00C95CDA"/>
    <w:rsid w:val="00C9738C"/>
    <w:rsid w:val="00CA0433"/>
    <w:rsid w:val="00CA2036"/>
    <w:rsid w:val="00CA585F"/>
    <w:rsid w:val="00CA5D07"/>
    <w:rsid w:val="00CA6271"/>
    <w:rsid w:val="00CB511D"/>
    <w:rsid w:val="00CB5E43"/>
    <w:rsid w:val="00CB696D"/>
    <w:rsid w:val="00CB76A2"/>
    <w:rsid w:val="00CB7912"/>
    <w:rsid w:val="00CB7EC3"/>
    <w:rsid w:val="00CC2E72"/>
    <w:rsid w:val="00CC3621"/>
    <w:rsid w:val="00CC37A7"/>
    <w:rsid w:val="00CC3B0E"/>
    <w:rsid w:val="00CC4307"/>
    <w:rsid w:val="00CC6E31"/>
    <w:rsid w:val="00CD06BC"/>
    <w:rsid w:val="00CD107F"/>
    <w:rsid w:val="00CD28F8"/>
    <w:rsid w:val="00CD3BD0"/>
    <w:rsid w:val="00CD3D19"/>
    <w:rsid w:val="00CD497D"/>
    <w:rsid w:val="00CD4C60"/>
    <w:rsid w:val="00CD76AA"/>
    <w:rsid w:val="00CD7734"/>
    <w:rsid w:val="00CD7F48"/>
    <w:rsid w:val="00CE0218"/>
    <w:rsid w:val="00CE0D1C"/>
    <w:rsid w:val="00CE136C"/>
    <w:rsid w:val="00CE24FF"/>
    <w:rsid w:val="00CE2B7A"/>
    <w:rsid w:val="00CE3903"/>
    <w:rsid w:val="00CE3DF4"/>
    <w:rsid w:val="00CE3E01"/>
    <w:rsid w:val="00CE4318"/>
    <w:rsid w:val="00CE5994"/>
    <w:rsid w:val="00CE6C94"/>
    <w:rsid w:val="00CE7524"/>
    <w:rsid w:val="00CF138C"/>
    <w:rsid w:val="00CF2215"/>
    <w:rsid w:val="00CF492B"/>
    <w:rsid w:val="00CF740E"/>
    <w:rsid w:val="00CF7FE9"/>
    <w:rsid w:val="00D00F1F"/>
    <w:rsid w:val="00D02286"/>
    <w:rsid w:val="00D02BD2"/>
    <w:rsid w:val="00D02DA0"/>
    <w:rsid w:val="00D03D69"/>
    <w:rsid w:val="00D13EDD"/>
    <w:rsid w:val="00D15055"/>
    <w:rsid w:val="00D15C91"/>
    <w:rsid w:val="00D16356"/>
    <w:rsid w:val="00D169FF"/>
    <w:rsid w:val="00D17AEF"/>
    <w:rsid w:val="00D20C31"/>
    <w:rsid w:val="00D21EB9"/>
    <w:rsid w:val="00D23699"/>
    <w:rsid w:val="00D27349"/>
    <w:rsid w:val="00D27740"/>
    <w:rsid w:val="00D313CE"/>
    <w:rsid w:val="00D328D1"/>
    <w:rsid w:val="00D32E88"/>
    <w:rsid w:val="00D337D3"/>
    <w:rsid w:val="00D341FA"/>
    <w:rsid w:val="00D357A0"/>
    <w:rsid w:val="00D35B4E"/>
    <w:rsid w:val="00D3619A"/>
    <w:rsid w:val="00D36C8A"/>
    <w:rsid w:val="00D37347"/>
    <w:rsid w:val="00D40DB0"/>
    <w:rsid w:val="00D41B40"/>
    <w:rsid w:val="00D42795"/>
    <w:rsid w:val="00D435C6"/>
    <w:rsid w:val="00D447ED"/>
    <w:rsid w:val="00D45487"/>
    <w:rsid w:val="00D4603B"/>
    <w:rsid w:val="00D464D6"/>
    <w:rsid w:val="00D46563"/>
    <w:rsid w:val="00D470A5"/>
    <w:rsid w:val="00D52B6C"/>
    <w:rsid w:val="00D54867"/>
    <w:rsid w:val="00D56146"/>
    <w:rsid w:val="00D56D1D"/>
    <w:rsid w:val="00D57B10"/>
    <w:rsid w:val="00D60E4D"/>
    <w:rsid w:val="00D61F5B"/>
    <w:rsid w:val="00D62624"/>
    <w:rsid w:val="00D628BE"/>
    <w:rsid w:val="00D63FB7"/>
    <w:rsid w:val="00D675DB"/>
    <w:rsid w:val="00D67D43"/>
    <w:rsid w:val="00D70987"/>
    <w:rsid w:val="00D7210F"/>
    <w:rsid w:val="00D73700"/>
    <w:rsid w:val="00D73920"/>
    <w:rsid w:val="00D746C9"/>
    <w:rsid w:val="00D74F10"/>
    <w:rsid w:val="00D76C80"/>
    <w:rsid w:val="00D81B74"/>
    <w:rsid w:val="00D831BA"/>
    <w:rsid w:val="00D8404A"/>
    <w:rsid w:val="00D843D8"/>
    <w:rsid w:val="00D921FB"/>
    <w:rsid w:val="00D941E5"/>
    <w:rsid w:val="00D94A30"/>
    <w:rsid w:val="00D94FCF"/>
    <w:rsid w:val="00D950F7"/>
    <w:rsid w:val="00D95868"/>
    <w:rsid w:val="00D97C71"/>
    <w:rsid w:val="00DA0CCE"/>
    <w:rsid w:val="00DA26D9"/>
    <w:rsid w:val="00DA3AB2"/>
    <w:rsid w:val="00DA4B2C"/>
    <w:rsid w:val="00DA4F67"/>
    <w:rsid w:val="00DA538B"/>
    <w:rsid w:val="00DA5CDA"/>
    <w:rsid w:val="00DA6156"/>
    <w:rsid w:val="00DB0E89"/>
    <w:rsid w:val="00DB21C6"/>
    <w:rsid w:val="00DB27A8"/>
    <w:rsid w:val="00DB3FE5"/>
    <w:rsid w:val="00DB5261"/>
    <w:rsid w:val="00DB5634"/>
    <w:rsid w:val="00DC06CF"/>
    <w:rsid w:val="00DC10BA"/>
    <w:rsid w:val="00DC122E"/>
    <w:rsid w:val="00DC2B6B"/>
    <w:rsid w:val="00DC4490"/>
    <w:rsid w:val="00DC6C22"/>
    <w:rsid w:val="00DD0432"/>
    <w:rsid w:val="00DD1C26"/>
    <w:rsid w:val="00DD30BF"/>
    <w:rsid w:val="00DD388E"/>
    <w:rsid w:val="00DD4901"/>
    <w:rsid w:val="00DD5A7D"/>
    <w:rsid w:val="00DD790C"/>
    <w:rsid w:val="00DD7F52"/>
    <w:rsid w:val="00DE1753"/>
    <w:rsid w:val="00DE5885"/>
    <w:rsid w:val="00DE721C"/>
    <w:rsid w:val="00DF0B51"/>
    <w:rsid w:val="00DF20A0"/>
    <w:rsid w:val="00DF2C96"/>
    <w:rsid w:val="00DF3697"/>
    <w:rsid w:val="00DF5460"/>
    <w:rsid w:val="00DF71B6"/>
    <w:rsid w:val="00DF7253"/>
    <w:rsid w:val="00E000B1"/>
    <w:rsid w:val="00E00C52"/>
    <w:rsid w:val="00E01360"/>
    <w:rsid w:val="00E0136B"/>
    <w:rsid w:val="00E0357D"/>
    <w:rsid w:val="00E042EC"/>
    <w:rsid w:val="00E12588"/>
    <w:rsid w:val="00E136FB"/>
    <w:rsid w:val="00E15006"/>
    <w:rsid w:val="00E156B3"/>
    <w:rsid w:val="00E15BDF"/>
    <w:rsid w:val="00E16E80"/>
    <w:rsid w:val="00E17777"/>
    <w:rsid w:val="00E225AD"/>
    <w:rsid w:val="00E22DB1"/>
    <w:rsid w:val="00E25A49"/>
    <w:rsid w:val="00E26BD0"/>
    <w:rsid w:val="00E30AE5"/>
    <w:rsid w:val="00E30B6B"/>
    <w:rsid w:val="00E30EE5"/>
    <w:rsid w:val="00E34564"/>
    <w:rsid w:val="00E352CD"/>
    <w:rsid w:val="00E36165"/>
    <w:rsid w:val="00E36188"/>
    <w:rsid w:val="00E36D33"/>
    <w:rsid w:val="00E4152B"/>
    <w:rsid w:val="00E42622"/>
    <w:rsid w:val="00E42BC9"/>
    <w:rsid w:val="00E455E2"/>
    <w:rsid w:val="00E45CD4"/>
    <w:rsid w:val="00E46307"/>
    <w:rsid w:val="00E467A0"/>
    <w:rsid w:val="00E6028B"/>
    <w:rsid w:val="00E602E6"/>
    <w:rsid w:val="00E6544F"/>
    <w:rsid w:val="00E675A1"/>
    <w:rsid w:val="00E755BC"/>
    <w:rsid w:val="00E756B9"/>
    <w:rsid w:val="00E803EE"/>
    <w:rsid w:val="00E80F52"/>
    <w:rsid w:val="00E82B43"/>
    <w:rsid w:val="00E82B49"/>
    <w:rsid w:val="00E85242"/>
    <w:rsid w:val="00E85DDE"/>
    <w:rsid w:val="00E8613B"/>
    <w:rsid w:val="00E908B4"/>
    <w:rsid w:val="00E9322A"/>
    <w:rsid w:val="00E94741"/>
    <w:rsid w:val="00E9728A"/>
    <w:rsid w:val="00E978A8"/>
    <w:rsid w:val="00E97BFA"/>
    <w:rsid w:val="00E97EDD"/>
    <w:rsid w:val="00EA385C"/>
    <w:rsid w:val="00EA60B6"/>
    <w:rsid w:val="00EB0E71"/>
    <w:rsid w:val="00EB23E8"/>
    <w:rsid w:val="00EB413F"/>
    <w:rsid w:val="00EB476A"/>
    <w:rsid w:val="00EB53F9"/>
    <w:rsid w:val="00EB6796"/>
    <w:rsid w:val="00EC0A09"/>
    <w:rsid w:val="00EC0E86"/>
    <w:rsid w:val="00EC3050"/>
    <w:rsid w:val="00ED12E2"/>
    <w:rsid w:val="00ED2AC9"/>
    <w:rsid w:val="00ED4C53"/>
    <w:rsid w:val="00ED5C61"/>
    <w:rsid w:val="00ED5E3B"/>
    <w:rsid w:val="00ED614D"/>
    <w:rsid w:val="00EE084A"/>
    <w:rsid w:val="00EE0F47"/>
    <w:rsid w:val="00EE2B15"/>
    <w:rsid w:val="00EE3042"/>
    <w:rsid w:val="00EE4296"/>
    <w:rsid w:val="00EE520A"/>
    <w:rsid w:val="00EE562B"/>
    <w:rsid w:val="00EE6867"/>
    <w:rsid w:val="00EE7EA7"/>
    <w:rsid w:val="00EF006E"/>
    <w:rsid w:val="00EF0B46"/>
    <w:rsid w:val="00EF0C6A"/>
    <w:rsid w:val="00EF2265"/>
    <w:rsid w:val="00EF3C39"/>
    <w:rsid w:val="00EF6A31"/>
    <w:rsid w:val="00F02C28"/>
    <w:rsid w:val="00F03500"/>
    <w:rsid w:val="00F0373B"/>
    <w:rsid w:val="00F04215"/>
    <w:rsid w:val="00F056B0"/>
    <w:rsid w:val="00F057AB"/>
    <w:rsid w:val="00F063BE"/>
    <w:rsid w:val="00F1069E"/>
    <w:rsid w:val="00F11619"/>
    <w:rsid w:val="00F1199F"/>
    <w:rsid w:val="00F202D9"/>
    <w:rsid w:val="00F20346"/>
    <w:rsid w:val="00F22123"/>
    <w:rsid w:val="00F25200"/>
    <w:rsid w:val="00F25FBE"/>
    <w:rsid w:val="00F33AB0"/>
    <w:rsid w:val="00F3508F"/>
    <w:rsid w:val="00F35122"/>
    <w:rsid w:val="00F3579E"/>
    <w:rsid w:val="00F361DD"/>
    <w:rsid w:val="00F3624E"/>
    <w:rsid w:val="00F369F0"/>
    <w:rsid w:val="00F37683"/>
    <w:rsid w:val="00F378BE"/>
    <w:rsid w:val="00F42D71"/>
    <w:rsid w:val="00F42FAD"/>
    <w:rsid w:val="00F436CC"/>
    <w:rsid w:val="00F45101"/>
    <w:rsid w:val="00F454CA"/>
    <w:rsid w:val="00F46151"/>
    <w:rsid w:val="00F476AD"/>
    <w:rsid w:val="00F479E2"/>
    <w:rsid w:val="00F47B71"/>
    <w:rsid w:val="00F50A04"/>
    <w:rsid w:val="00F52B79"/>
    <w:rsid w:val="00F53E23"/>
    <w:rsid w:val="00F5489D"/>
    <w:rsid w:val="00F56908"/>
    <w:rsid w:val="00F602E3"/>
    <w:rsid w:val="00F6161C"/>
    <w:rsid w:val="00F61AA7"/>
    <w:rsid w:val="00F65078"/>
    <w:rsid w:val="00F65F5F"/>
    <w:rsid w:val="00F70310"/>
    <w:rsid w:val="00F72DF1"/>
    <w:rsid w:val="00F758EB"/>
    <w:rsid w:val="00F76726"/>
    <w:rsid w:val="00F8097F"/>
    <w:rsid w:val="00F8254A"/>
    <w:rsid w:val="00F844C2"/>
    <w:rsid w:val="00F84933"/>
    <w:rsid w:val="00F850A1"/>
    <w:rsid w:val="00F8642B"/>
    <w:rsid w:val="00F87724"/>
    <w:rsid w:val="00F9022F"/>
    <w:rsid w:val="00F93C6D"/>
    <w:rsid w:val="00F94E8F"/>
    <w:rsid w:val="00F96EB1"/>
    <w:rsid w:val="00FA1714"/>
    <w:rsid w:val="00FA5C18"/>
    <w:rsid w:val="00FA7E78"/>
    <w:rsid w:val="00FB0513"/>
    <w:rsid w:val="00FB1862"/>
    <w:rsid w:val="00FB190B"/>
    <w:rsid w:val="00FB2844"/>
    <w:rsid w:val="00FB4A3D"/>
    <w:rsid w:val="00FB5303"/>
    <w:rsid w:val="00FB5625"/>
    <w:rsid w:val="00FB5A83"/>
    <w:rsid w:val="00FC07BC"/>
    <w:rsid w:val="00FC0FA6"/>
    <w:rsid w:val="00FC32BC"/>
    <w:rsid w:val="00FC347D"/>
    <w:rsid w:val="00FC3AA4"/>
    <w:rsid w:val="00FC6964"/>
    <w:rsid w:val="00FD22B9"/>
    <w:rsid w:val="00FD3478"/>
    <w:rsid w:val="00FD347E"/>
    <w:rsid w:val="00FD3EC5"/>
    <w:rsid w:val="00FD495F"/>
    <w:rsid w:val="00FD5B73"/>
    <w:rsid w:val="00FD6455"/>
    <w:rsid w:val="00FD6536"/>
    <w:rsid w:val="00FD654C"/>
    <w:rsid w:val="00FD70CA"/>
    <w:rsid w:val="00FE0036"/>
    <w:rsid w:val="00FE076B"/>
    <w:rsid w:val="00FE14A5"/>
    <w:rsid w:val="00FE201B"/>
    <w:rsid w:val="00FE3B54"/>
    <w:rsid w:val="00FE541C"/>
    <w:rsid w:val="00FE5752"/>
    <w:rsid w:val="00FE599D"/>
    <w:rsid w:val="00FE64A3"/>
    <w:rsid w:val="00FF042C"/>
    <w:rsid w:val="00FF2372"/>
    <w:rsid w:val="00FF4AC8"/>
    <w:rsid w:val="00FF7986"/>
    <w:rsid w:val="0106C26C"/>
    <w:rsid w:val="0136E7FE"/>
    <w:rsid w:val="0163B2C8"/>
    <w:rsid w:val="01929B03"/>
    <w:rsid w:val="019CBE0B"/>
    <w:rsid w:val="01AB1EC7"/>
    <w:rsid w:val="01F297D9"/>
    <w:rsid w:val="0203D570"/>
    <w:rsid w:val="024B516E"/>
    <w:rsid w:val="0254C2B4"/>
    <w:rsid w:val="026E72F0"/>
    <w:rsid w:val="0340D55B"/>
    <w:rsid w:val="034EC6AE"/>
    <w:rsid w:val="03B6F32D"/>
    <w:rsid w:val="03F0D04F"/>
    <w:rsid w:val="042FB561"/>
    <w:rsid w:val="0444258C"/>
    <w:rsid w:val="04822B2D"/>
    <w:rsid w:val="04A5AC81"/>
    <w:rsid w:val="04BC4039"/>
    <w:rsid w:val="04F8AA4B"/>
    <w:rsid w:val="051E2229"/>
    <w:rsid w:val="052EB288"/>
    <w:rsid w:val="057CA6DA"/>
    <w:rsid w:val="05BC7D1C"/>
    <w:rsid w:val="06136A44"/>
    <w:rsid w:val="0618777B"/>
    <w:rsid w:val="066D71F8"/>
    <w:rsid w:val="066DF974"/>
    <w:rsid w:val="0753C3A5"/>
    <w:rsid w:val="079D1E79"/>
    <w:rsid w:val="07B141DE"/>
    <w:rsid w:val="07C38C07"/>
    <w:rsid w:val="0862A96B"/>
    <w:rsid w:val="087020B9"/>
    <w:rsid w:val="08802CB9"/>
    <w:rsid w:val="088952CC"/>
    <w:rsid w:val="08DDB474"/>
    <w:rsid w:val="0923A795"/>
    <w:rsid w:val="09A52F74"/>
    <w:rsid w:val="09F4A224"/>
    <w:rsid w:val="0A061B5C"/>
    <w:rsid w:val="0A0BC603"/>
    <w:rsid w:val="0A183D2D"/>
    <w:rsid w:val="0A7984D5"/>
    <w:rsid w:val="0AA42477"/>
    <w:rsid w:val="0AE55564"/>
    <w:rsid w:val="0B36B372"/>
    <w:rsid w:val="0BB8FB70"/>
    <w:rsid w:val="0BEB897A"/>
    <w:rsid w:val="0C4B4765"/>
    <w:rsid w:val="0C50A280"/>
    <w:rsid w:val="0C7DFA79"/>
    <w:rsid w:val="0C9CD6FB"/>
    <w:rsid w:val="0CA0C087"/>
    <w:rsid w:val="0D0E6C0E"/>
    <w:rsid w:val="0D3DBC1E"/>
    <w:rsid w:val="0D7E2065"/>
    <w:rsid w:val="0E027A29"/>
    <w:rsid w:val="0E1701E4"/>
    <w:rsid w:val="0E1C7117"/>
    <w:rsid w:val="0E22122A"/>
    <w:rsid w:val="0E761FB4"/>
    <w:rsid w:val="0EA60553"/>
    <w:rsid w:val="0EB35DD2"/>
    <w:rsid w:val="0EBB98C0"/>
    <w:rsid w:val="0ECCEC26"/>
    <w:rsid w:val="0EE40644"/>
    <w:rsid w:val="0EF6BA2A"/>
    <w:rsid w:val="0F17C94F"/>
    <w:rsid w:val="0F17D177"/>
    <w:rsid w:val="0F659175"/>
    <w:rsid w:val="10119A10"/>
    <w:rsid w:val="10168F57"/>
    <w:rsid w:val="109654B5"/>
    <w:rsid w:val="10D3FECB"/>
    <w:rsid w:val="10E9F7B0"/>
    <w:rsid w:val="11204812"/>
    <w:rsid w:val="11D2F5B7"/>
    <w:rsid w:val="12183B35"/>
    <w:rsid w:val="1253E448"/>
    <w:rsid w:val="132748C2"/>
    <w:rsid w:val="13460397"/>
    <w:rsid w:val="1365C172"/>
    <w:rsid w:val="139BE0AA"/>
    <w:rsid w:val="13A3D1D8"/>
    <w:rsid w:val="14256CB2"/>
    <w:rsid w:val="144433BE"/>
    <w:rsid w:val="149B97F0"/>
    <w:rsid w:val="14A93754"/>
    <w:rsid w:val="14E60625"/>
    <w:rsid w:val="1546FFBD"/>
    <w:rsid w:val="15A51438"/>
    <w:rsid w:val="15CA55D6"/>
    <w:rsid w:val="15F6D27B"/>
    <w:rsid w:val="16711D68"/>
    <w:rsid w:val="169B8A60"/>
    <w:rsid w:val="16F2236F"/>
    <w:rsid w:val="172B03FE"/>
    <w:rsid w:val="172E8CD7"/>
    <w:rsid w:val="17572BB4"/>
    <w:rsid w:val="17D472B6"/>
    <w:rsid w:val="1847C948"/>
    <w:rsid w:val="185E2737"/>
    <w:rsid w:val="18EFD1E7"/>
    <w:rsid w:val="193BE02D"/>
    <w:rsid w:val="19566D3C"/>
    <w:rsid w:val="19AF8819"/>
    <w:rsid w:val="19CE72D4"/>
    <w:rsid w:val="19FC6C8A"/>
    <w:rsid w:val="1A4A270A"/>
    <w:rsid w:val="1BDB14F7"/>
    <w:rsid w:val="1BF6423D"/>
    <w:rsid w:val="1D15F75D"/>
    <w:rsid w:val="1D162A26"/>
    <w:rsid w:val="1D4BF1BC"/>
    <w:rsid w:val="1D78775F"/>
    <w:rsid w:val="1D78ECCB"/>
    <w:rsid w:val="1D98AA9E"/>
    <w:rsid w:val="1DA274F1"/>
    <w:rsid w:val="1E0A8480"/>
    <w:rsid w:val="1E6CA422"/>
    <w:rsid w:val="1E7CCFEE"/>
    <w:rsid w:val="1EAF6041"/>
    <w:rsid w:val="1F58FB0B"/>
    <w:rsid w:val="1F628CE2"/>
    <w:rsid w:val="1FA97F4D"/>
    <w:rsid w:val="1FBD7CE9"/>
    <w:rsid w:val="20248BFB"/>
    <w:rsid w:val="20779693"/>
    <w:rsid w:val="20DCD87D"/>
    <w:rsid w:val="210F00A2"/>
    <w:rsid w:val="21753F4A"/>
    <w:rsid w:val="21A135BA"/>
    <w:rsid w:val="21C011B7"/>
    <w:rsid w:val="21CA152D"/>
    <w:rsid w:val="21CBBEC0"/>
    <w:rsid w:val="21E2DAC8"/>
    <w:rsid w:val="21FAD628"/>
    <w:rsid w:val="22572EF3"/>
    <w:rsid w:val="22B57EE3"/>
    <w:rsid w:val="2305B83D"/>
    <w:rsid w:val="231E2C85"/>
    <w:rsid w:val="236E77E4"/>
    <w:rsid w:val="238515D6"/>
    <w:rsid w:val="2435BF52"/>
    <w:rsid w:val="247E4978"/>
    <w:rsid w:val="2513286A"/>
    <w:rsid w:val="251C60C3"/>
    <w:rsid w:val="254A4269"/>
    <w:rsid w:val="2553F0EC"/>
    <w:rsid w:val="256D2341"/>
    <w:rsid w:val="256D4B2F"/>
    <w:rsid w:val="257C5ADA"/>
    <w:rsid w:val="26199561"/>
    <w:rsid w:val="26A3CF48"/>
    <w:rsid w:val="27314E10"/>
    <w:rsid w:val="27EC1363"/>
    <w:rsid w:val="2820FEF5"/>
    <w:rsid w:val="28528A75"/>
    <w:rsid w:val="2871E677"/>
    <w:rsid w:val="2874B617"/>
    <w:rsid w:val="28B10978"/>
    <w:rsid w:val="291354EC"/>
    <w:rsid w:val="29F99D93"/>
    <w:rsid w:val="2A2506E7"/>
    <w:rsid w:val="2A2FB3B0"/>
    <w:rsid w:val="2A39ABDF"/>
    <w:rsid w:val="2A4189F8"/>
    <w:rsid w:val="2A55671E"/>
    <w:rsid w:val="2AFF6C7C"/>
    <w:rsid w:val="2B222998"/>
    <w:rsid w:val="2B244B84"/>
    <w:rsid w:val="2B57CF16"/>
    <w:rsid w:val="2BA68EC7"/>
    <w:rsid w:val="2BC7F855"/>
    <w:rsid w:val="2C06C826"/>
    <w:rsid w:val="2C209766"/>
    <w:rsid w:val="2C80D5E5"/>
    <w:rsid w:val="2CC7D5B8"/>
    <w:rsid w:val="2CDA9368"/>
    <w:rsid w:val="2D12CD19"/>
    <w:rsid w:val="2D4FEEFF"/>
    <w:rsid w:val="2D69EED9"/>
    <w:rsid w:val="2DA26698"/>
    <w:rsid w:val="2DA8F35A"/>
    <w:rsid w:val="2DF3BB29"/>
    <w:rsid w:val="2E851C7E"/>
    <w:rsid w:val="2E8F6FD8"/>
    <w:rsid w:val="2ED04711"/>
    <w:rsid w:val="2ED0A33E"/>
    <w:rsid w:val="2EFB02EC"/>
    <w:rsid w:val="2F05BF3A"/>
    <w:rsid w:val="2F13A10D"/>
    <w:rsid w:val="2F1BD676"/>
    <w:rsid w:val="2F2616DE"/>
    <w:rsid w:val="2F2FEF9D"/>
    <w:rsid w:val="2F3FF786"/>
    <w:rsid w:val="2F8F84C6"/>
    <w:rsid w:val="2F92EF2A"/>
    <w:rsid w:val="2FC879BC"/>
    <w:rsid w:val="2FCB77A7"/>
    <w:rsid w:val="2FF4ABF4"/>
    <w:rsid w:val="303B31C2"/>
    <w:rsid w:val="30F0A703"/>
    <w:rsid w:val="3148339A"/>
    <w:rsid w:val="3288DDA2"/>
    <w:rsid w:val="32FB3CC3"/>
    <w:rsid w:val="330E55D8"/>
    <w:rsid w:val="333BF6F0"/>
    <w:rsid w:val="335AF60E"/>
    <w:rsid w:val="3379F368"/>
    <w:rsid w:val="33CD48A5"/>
    <w:rsid w:val="33DB5D04"/>
    <w:rsid w:val="33E1E813"/>
    <w:rsid w:val="33E8B8FC"/>
    <w:rsid w:val="3458CD05"/>
    <w:rsid w:val="34749951"/>
    <w:rsid w:val="3515C3C9"/>
    <w:rsid w:val="35384D42"/>
    <w:rsid w:val="35848E98"/>
    <w:rsid w:val="35B2B578"/>
    <w:rsid w:val="35C67D89"/>
    <w:rsid w:val="36200384"/>
    <w:rsid w:val="3689F1A5"/>
    <w:rsid w:val="368D109C"/>
    <w:rsid w:val="36AADE54"/>
    <w:rsid w:val="372356C3"/>
    <w:rsid w:val="3744BE50"/>
    <w:rsid w:val="375EA077"/>
    <w:rsid w:val="37E9774D"/>
    <w:rsid w:val="3836B1FB"/>
    <w:rsid w:val="3857589D"/>
    <w:rsid w:val="38874546"/>
    <w:rsid w:val="38C57135"/>
    <w:rsid w:val="38EC3B9A"/>
    <w:rsid w:val="3952ACFA"/>
    <w:rsid w:val="3986CCD7"/>
    <w:rsid w:val="3A2CF82D"/>
    <w:rsid w:val="3A86C60E"/>
    <w:rsid w:val="3A87EBEC"/>
    <w:rsid w:val="3B18B774"/>
    <w:rsid w:val="3B6F836F"/>
    <w:rsid w:val="3B76EC68"/>
    <w:rsid w:val="3BDBFDF0"/>
    <w:rsid w:val="3C0391BD"/>
    <w:rsid w:val="3C105253"/>
    <w:rsid w:val="3C2E3241"/>
    <w:rsid w:val="3C9FA331"/>
    <w:rsid w:val="3CEBBBDC"/>
    <w:rsid w:val="3D1FBEAB"/>
    <w:rsid w:val="3D2BB584"/>
    <w:rsid w:val="3D414983"/>
    <w:rsid w:val="3D5AAB5A"/>
    <w:rsid w:val="3D74CC19"/>
    <w:rsid w:val="3DAC094E"/>
    <w:rsid w:val="3DE1C93E"/>
    <w:rsid w:val="3DF2E851"/>
    <w:rsid w:val="3E0CF5C0"/>
    <w:rsid w:val="3E333485"/>
    <w:rsid w:val="3E40B51E"/>
    <w:rsid w:val="3E546B39"/>
    <w:rsid w:val="3E5DF0F2"/>
    <w:rsid w:val="3EF8CB2D"/>
    <w:rsid w:val="3F399CB6"/>
    <w:rsid w:val="3FE00DCA"/>
    <w:rsid w:val="4009B099"/>
    <w:rsid w:val="408F5505"/>
    <w:rsid w:val="409214AE"/>
    <w:rsid w:val="415BADCF"/>
    <w:rsid w:val="41775FDA"/>
    <w:rsid w:val="4181F6EA"/>
    <w:rsid w:val="418514E6"/>
    <w:rsid w:val="41CA6D45"/>
    <w:rsid w:val="4204B372"/>
    <w:rsid w:val="4243131F"/>
    <w:rsid w:val="424869EB"/>
    <w:rsid w:val="428B9B35"/>
    <w:rsid w:val="42AABD3E"/>
    <w:rsid w:val="42D2E62C"/>
    <w:rsid w:val="42EEC937"/>
    <w:rsid w:val="430D69F3"/>
    <w:rsid w:val="4332DA1C"/>
    <w:rsid w:val="434A8AA3"/>
    <w:rsid w:val="43543EB0"/>
    <w:rsid w:val="436EF104"/>
    <w:rsid w:val="4375EA0A"/>
    <w:rsid w:val="43D870D2"/>
    <w:rsid w:val="43EAFB47"/>
    <w:rsid w:val="43F74044"/>
    <w:rsid w:val="43FAB8BF"/>
    <w:rsid w:val="44043C06"/>
    <w:rsid w:val="4430A92C"/>
    <w:rsid w:val="443F9D1A"/>
    <w:rsid w:val="4446B9F4"/>
    <w:rsid w:val="44A5294B"/>
    <w:rsid w:val="44AE7FE1"/>
    <w:rsid w:val="44F68893"/>
    <w:rsid w:val="452711EA"/>
    <w:rsid w:val="45C44F63"/>
    <w:rsid w:val="460440CE"/>
    <w:rsid w:val="462111F4"/>
    <w:rsid w:val="464A7C55"/>
    <w:rsid w:val="46541508"/>
    <w:rsid w:val="46A3451D"/>
    <w:rsid w:val="46AC4F2A"/>
    <w:rsid w:val="46EAFB67"/>
    <w:rsid w:val="47239BE5"/>
    <w:rsid w:val="47ACE169"/>
    <w:rsid w:val="48747CBD"/>
    <w:rsid w:val="48AB4873"/>
    <w:rsid w:val="48AE056D"/>
    <w:rsid w:val="48BEA214"/>
    <w:rsid w:val="491C7386"/>
    <w:rsid w:val="498BD58A"/>
    <w:rsid w:val="49FF06E1"/>
    <w:rsid w:val="4A08320F"/>
    <w:rsid w:val="4A48E049"/>
    <w:rsid w:val="4A51EF3D"/>
    <w:rsid w:val="4A7C118F"/>
    <w:rsid w:val="4A7CD122"/>
    <w:rsid w:val="4A9675F2"/>
    <w:rsid w:val="4B1A2A6C"/>
    <w:rsid w:val="4B67D53D"/>
    <w:rsid w:val="4B7EBE43"/>
    <w:rsid w:val="4C210711"/>
    <w:rsid w:val="4C2B6FEA"/>
    <w:rsid w:val="4C3DFEB3"/>
    <w:rsid w:val="4C6C288E"/>
    <w:rsid w:val="4C8AC584"/>
    <w:rsid w:val="4C91F5E2"/>
    <w:rsid w:val="4CAA2E2F"/>
    <w:rsid w:val="4D92DD69"/>
    <w:rsid w:val="4D9BF604"/>
    <w:rsid w:val="4DB27B53"/>
    <w:rsid w:val="4EC01822"/>
    <w:rsid w:val="4ED2879E"/>
    <w:rsid w:val="4F0B67B0"/>
    <w:rsid w:val="4F1C8864"/>
    <w:rsid w:val="4F42B2D7"/>
    <w:rsid w:val="4F6952CB"/>
    <w:rsid w:val="4F8FE270"/>
    <w:rsid w:val="4FBEE9EB"/>
    <w:rsid w:val="5023638C"/>
    <w:rsid w:val="506ADB8E"/>
    <w:rsid w:val="50D4D523"/>
    <w:rsid w:val="510E462A"/>
    <w:rsid w:val="5128CF4D"/>
    <w:rsid w:val="5133E415"/>
    <w:rsid w:val="51C646D7"/>
    <w:rsid w:val="520AB540"/>
    <w:rsid w:val="5234C360"/>
    <w:rsid w:val="526EB4FA"/>
    <w:rsid w:val="5276EFBF"/>
    <w:rsid w:val="52B1FCB6"/>
    <w:rsid w:val="52CE52A1"/>
    <w:rsid w:val="52E35037"/>
    <w:rsid w:val="52EB9118"/>
    <w:rsid w:val="53424032"/>
    <w:rsid w:val="538F886C"/>
    <w:rsid w:val="53EFF1ED"/>
    <w:rsid w:val="543E9DB1"/>
    <w:rsid w:val="546E435A"/>
    <w:rsid w:val="5470B3B3"/>
    <w:rsid w:val="5490FE21"/>
    <w:rsid w:val="549ED9C9"/>
    <w:rsid w:val="54B632D7"/>
    <w:rsid w:val="55425602"/>
    <w:rsid w:val="555EECAC"/>
    <w:rsid w:val="5574F326"/>
    <w:rsid w:val="5579A449"/>
    <w:rsid w:val="55C7B04B"/>
    <w:rsid w:val="565F56EF"/>
    <w:rsid w:val="5703C273"/>
    <w:rsid w:val="57CEE648"/>
    <w:rsid w:val="5814E725"/>
    <w:rsid w:val="588A0D43"/>
    <w:rsid w:val="58FF65B7"/>
    <w:rsid w:val="5954915A"/>
    <w:rsid w:val="596E115D"/>
    <w:rsid w:val="59948D31"/>
    <w:rsid w:val="59AA4B32"/>
    <w:rsid w:val="5B237A26"/>
    <w:rsid w:val="5B2F1052"/>
    <w:rsid w:val="5B6CB368"/>
    <w:rsid w:val="5B75741A"/>
    <w:rsid w:val="5B986F29"/>
    <w:rsid w:val="5BD08563"/>
    <w:rsid w:val="5BD5C4CE"/>
    <w:rsid w:val="5C603B6A"/>
    <w:rsid w:val="5CCFFA1B"/>
    <w:rsid w:val="5CE1EBF4"/>
    <w:rsid w:val="5DE50F5F"/>
    <w:rsid w:val="5DE52249"/>
    <w:rsid w:val="5DFB4AE1"/>
    <w:rsid w:val="5E84F2D9"/>
    <w:rsid w:val="5E8C6AE3"/>
    <w:rsid w:val="5F186912"/>
    <w:rsid w:val="5F1D8D9B"/>
    <w:rsid w:val="5F31EAD5"/>
    <w:rsid w:val="5F320382"/>
    <w:rsid w:val="5F39E519"/>
    <w:rsid w:val="5F93DB0D"/>
    <w:rsid w:val="5F9D9D7B"/>
    <w:rsid w:val="5FDC6E5B"/>
    <w:rsid w:val="604CD1EE"/>
    <w:rsid w:val="60641646"/>
    <w:rsid w:val="6079DA20"/>
    <w:rsid w:val="609E6D74"/>
    <w:rsid w:val="60CC1C97"/>
    <w:rsid w:val="60D5B57A"/>
    <w:rsid w:val="61049A1B"/>
    <w:rsid w:val="61194168"/>
    <w:rsid w:val="6120552F"/>
    <w:rsid w:val="61827354"/>
    <w:rsid w:val="61A9CA74"/>
    <w:rsid w:val="620E197E"/>
    <w:rsid w:val="624CBC29"/>
    <w:rsid w:val="627185DB"/>
    <w:rsid w:val="6288B66E"/>
    <w:rsid w:val="6319063C"/>
    <w:rsid w:val="63F8D61D"/>
    <w:rsid w:val="641E5BA1"/>
    <w:rsid w:val="643A83FD"/>
    <w:rsid w:val="64B136A3"/>
    <w:rsid w:val="64B3D013"/>
    <w:rsid w:val="64E349E8"/>
    <w:rsid w:val="6519569F"/>
    <w:rsid w:val="656931A0"/>
    <w:rsid w:val="65F3B6A2"/>
    <w:rsid w:val="66188B58"/>
    <w:rsid w:val="66E673ED"/>
    <w:rsid w:val="6732BCFC"/>
    <w:rsid w:val="677558FE"/>
    <w:rsid w:val="67C9407F"/>
    <w:rsid w:val="690BE28C"/>
    <w:rsid w:val="69733940"/>
    <w:rsid w:val="698350A1"/>
    <w:rsid w:val="69962B3E"/>
    <w:rsid w:val="6999068C"/>
    <w:rsid w:val="69A1DB54"/>
    <w:rsid w:val="6A223D91"/>
    <w:rsid w:val="6A400EB3"/>
    <w:rsid w:val="6AA0E293"/>
    <w:rsid w:val="6ACC733B"/>
    <w:rsid w:val="6B1EFC2D"/>
    <w:rsid w:val="6B836A28"/>
    <w:rsid w:val="6BA57791"/>
    <w:rsid w:val="6BC7DF67"/>
    <w:rsid w:val="6BD41315"/>
    <w:rsid w:val="6BF552DE"/>
    <w:rsid w:val="6C4DF43E"/>
    <w:rsid w:val="6C71500D"/>
    <w:rsid w:val="6CAFEA1A"/>
    <w:rsid w:val="6D15F1ED"/>
    <w:rsid w:val="6D3C2A32"/>
    <w:rsid w:val="6D48E939"/>
    <w:rsid w:val="6D875816"/>
    <w:rsid w:val="6D995360"/>
    <w:rsid w:val="6E250524"/>
    <w:rsid w:val="6E5F7F58"/>
    <w:rsid w:val="6EAA7A22"/>
    <w:rsid w:val="6EAEDA05"/>
    <w:rsid w:val="6F0BB3D7"/>
    <w:rsid w:val="6F0BFA5C"/>
    <w:rsid w:val="6F31E93A"/>
    <w:rsid w:val="6FBD5F7D"/>
    <w:rsid w:val="6FC72E4F"/>
    <w:rsid w:val="6FC8BBD1"/>
    <w:rsid w:val="6FE27AC4"/>
    <w:rsid w:val="70414FE3"/>
    <w:rsid w:val="7079EB08"/>
    <w:rsid w:val="71003C09"/>
    <w:rsid w:val="711AD2B7"/>
    <w:rsid w:val="71215AC9"/>
    <w:rsid w:val="714E0DF6"/>
    <w:rsid w:val="716ABD06"/>
    <w:rsid w:val="717D6B6A"/>
    <w:rsid w:val="71B30DC7"/>
    <w:rsid w:val="71DC740E"/>
    <w:rsid w:val="71E17763"/>
    <w:rsid w:val="720C99A0"/>
    <w:rsid w:val="7256BB05"/>
    <w:rsid w:val="728A413F"/>
    <w:rsid w:val="729DD017"/>
    <w:rsid w:val="72E2E980"/>
    <w:rsid w:val="73390EC8"/>
    <w:rsid w:val="7366F6AC"/>
    <w:rsid w:val="73F25E01"/>
    <w:rsid w:val="7404CD7D"/>
    <w:rsid w:val="74521C90"/>
    <w:rsid w:val="746970A6"/>
    <w:rsid w:val="746AA69C"/>
    <w:rsid w:val="746C6849"/>
    <w:rsid w:val="7474F100"/>
    <w:rsid w:val="747DFA5F"/>
    <w:rsid w:val="74991006"/>
    <w:rsid w:val="749FE9FA"/>
    <w:rsid w:val="74B27FF0"/>
    <w:rsid w:val="750A954F"/>
    <w:rsid w:val="751414D0"/>
    <w:rsid w:val="752D3D2D"/>
    <w:rsid w:val="7582FECF"/>
    <w:rsid w:val="75BEFF23"/>
    <w:rsid w:val="763893EB"/>
    <w:rsid w:val="768DB72D"/>
    <w:rsid w:val="76A6A537"/>
    <w:rsid w:val="7754CC6C"/>
    <w:rsid w:val="77BBD328"/>
    <w:rsid w:val="77CCC10D"/>
    <w:rsid w:val="77FB2AD8"/>
    <w:rsid w:val="7806A365"/>
    <w:rsid w:val="782B35CD"/>
    <w:rsid w:val="78D9EB5D"/>
    <w:rsid w:val="7924DE09"/>
    <w:rsid w:val="798ECC2B"/>
    <w:rsid w:val="79FC01A0"/>
    <w:rsid w:val="7A73DB7A"/>
    <w:rsid w:val="7ABB19E2"/>
    <w:rsid w:val="7ABE9991"/>
    <w:rsid w:val="7ADB48E6"/>
    <w:rsid w:val="7B35C375"/>
    <w:rsid w:val="7B360E1A"/>
    <w:rsid w:val="7B9C7EB1"/>
    <w:rsid w:val="7C0FDF62"/>
    <w:rsid w:val="7C2FC111"/>
    <w:rsid w:val="7CE45B63"/>
    <w:rsid w:val="7CEEB452"/>
    <w:rsid w:val="7D2C1B0A"/>
    <w:rsid w:val="7D4F75BA"/>
    <w:rsid w:val="7D4FD078"/>
    <w:rsid w:val="7D6F75CC"/>
    <w:rsid w:val="7D75098C"/>
    <w:rsid w:val="7E09AF3F"/>
    <w:rsid w:val="7E355E40"/>
    <w:rsid w:val="7E360383"/>
    <w:rsid w:val="7E6DAEDC"/>
    <w:rsid w:val="7E729C83"/>
    <w:rsid w:val="7ED2C92C"/>
    <w:rsid w:val="7EDB8019"/>
    <w:rsid w:val="7F16E1D2"/>
    <w:rsid w:val="7F5EAD06"/>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8193"/>
    <o:shapelayout v:ext="edit">
      <o:idmap v:ext="edit" data="1"/>
    </o:shapelayout>
  </w:shapeDefaults>
  <w:decimalSymbol w:val="."/>
  <w:listSeparator w:val=","/>
  <w14:docId w14:val="6F3A1D8C"/>
  <w15:docId w15:val="{7B14B056-B693-4025-99E4-0B33F42D00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hAnsi="Times New Roman" w:eastAsia="Times New Roman" w:cs="Times New Roman"/>
        <w:lang w:val="en-GB" w:eastAsia="en-GB"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qFormat="1"/>
    <w:lsdException w:name="heading 8" w:locked="1" w:qFormat="1"/>
    <w:lsdException w:name="heading 9" w:lock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uiPriority="39" w:semiHidden="1" w:unhideWhenUsed="1"/>
    <w:lsdException w:name="toc 2" w:locked="1" w:uiPriority="39" w:semiHidden="1" w:unhideWhenUsed="1"/>
    <w:lsdException w:name="toc 3" w:locked="1" w:uiPriority="39" w:semiHidden="1" w:unhideWhenUsed="1"/>
    <w:lsdException w:name="toc 4" w:locked="1" w:uiPriority="39" w:semiHidden="1" w:unhideWhenUsed="1"/>
    <w:lsdException w:name="toc 5" w:locked="1" w:uiPriority="39" w:semiHidden="1" w:unhideWhenUsed="1"/>
    <w:lsdException w:name="toc 6" w:locked="1" w:uiPriority="39" w:semiHidden="1" w:unhideWhenUsed="1"/>
    <w:lsdException w:name="toc 7" w:locked="1" w:uiPriority="39" w:semiHidden="1" w:unhideWhenUsed="1"/>
    <w:lsdException w:name="toc 8" w:locked="1" w:uiPriority="39" w:semiHidden="1" w:unhideWhenUsed="1"/>
    <w:lsdException w:name="toc 9" w:locked="1" w:uiPriority="39" w:semiHidden="1" w:unhideWhenUsed="1"/>
    <w:lsdException w:name="Normal Indent" w:locked="1" w:semiHidden="1" w:unhideWhenUsed="1"/>
    <w:lsdException w:name="footnote text" w:locked="1" w:semiHidden="1" w:unhideWhenUsed="1"/>
    <w:lsdException w:name="annotation text" w:locked="1" w:uiPriority="0" w:semiHidden="1" w:unhideWhenUsed="1"/>
    <w:lsdException w:name="header" w:locked="1" w:uiPriority="0" w:semiHidden="1" w:unhideWhenUsed="1"/>
    <w:lsdException w:name="footer" w:locked="1" w:semiHidden="1" w:unhideWhenUsed="1"/>
    <w:lsdException w:name="index heading" w:locked="1" w:semiHidden="1" w:unhideWhenUsed="1"/>
    <w:lsdException w:name="caption" w:locked="1" w:uiPriority="35"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uiPriority="0"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uiPriority="1"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826EA0"/>
    <w:rPr>
      <w:rFonts w:ascii="Tahoma" w:hAnsi="Tahoma"/>
      <w:szCs w:val="24"/>
      <w:lang w:eastAsia="en-US"/>
    </w:rPr>
  </w:style>
  <w:style w:type="paragraph" w:styleId="Heading1">
    <w:name w:val="heading 1"/>
    <w:aliases w:val="Section Header,h1,Section Heading,Heading 1 Char1,Heading 1 Char Char,Heading 1 Char,H1,HR1,A: Title Head,Part"/>
    <w:basedOn w:val="Normal"/>
    <w:next w:val="BodyText"/>
    <w:link w:val="Heading1Char2"/>
    <w:uiPriority w:val="9"/>
    <w:qFormat/>
    <w:rsid w:val="00826EA0"/>
    <w:pPr>
      <w:keepNext/>
      <w:pageBreakBefore/>
      <w:numPr>
        <w:numId w:val="1"/>
      </w:numPr>
      <w:spacing w:before="240" w:after="240"/>
      <w:jc w:val="right"/>
      <w:outlineLvl w:val="0"/>
    </w:pPr>
    <w:rPr>
      <w:b/>
      <w:color w:val="000080"/>
      <w:kern w:val="28"/>
      <w:sz w:val="48"/>
      <w:szCs w:val="20"/>
      <w:lang w:val="x-none"/>
    </w:rPr>
  </w:style>
  <w:style w:type="paragraph" w:styleId="Heading2">
    <w:name w:val="heading 2"/>
    <w:aliases w:val="h2,Chapter,Header Level 2,Heading 2 Char1,Heading 2 Char Char,H2,Header 2,Func Header,2,H21,H22,H211,H23,H212,H221,H2111,H24,Project 2,H25,H26,H27,H28,H29,H210,H213,H214,H215,H216,H217,H218,H219,H220,H222,H223,H224,H225,H226,H227,H228,H229"/>
    <w:basedOn w:val="Normal"/>
    <w:next w:val="BodyText"/>
    <w:link w:val="Heading2Char"/>
    <w:uiPriority w:val="9"/>
    <w:qFormat/>
    <w:rsid w:val="00826EA0"/>
    <w:pPr>
      <w:keepNext/>
      <w:numPr>
        <w:ilvl w:val="1"/>
        <w:numId w:val="1"/>
      </w:numPr>
      <w:spacing w:before="200" w:after="120" w:line="360" w:lineRule="exact"/>
      <w:outlineLvl w:val="1"/>
    </w:pPr>
    <w:rPr>
      <w:b/>
      <w:color w:val="000080"/>
      <w:kern w:val="28"/>
      <w:sz w:val="32"/>
      <w:szCs w:val="20"/>
      <w:lang w:val="x-none"/>
    </w:rPr>
  </w:style>
  <w:style w:type="paragraph" w:styleId="Heading3">
    <w:name w:val="heading 3"/>
    <w:aliases w:val="h3 sub heading,h3,Level 1 - 1,P3,Minor,3,l3,31,l31,32,l32,33,l33,34,l34,35,l35,36,l36,37,l37,38,l38,39,l39,310,l310,311,l311,321,l321,331,l331,341,l341,351,l351,361,l361,371,l371,312,l312,322,l322,332,l332,342,l342,352,l352,362,l362,372,l372"/>
    <w:basedOn w:val="Normal"/>
    <w:next w:val="BodyText"/>
    <w:link w:val="Heading3Char"/>
    <w:uiPriority w:val="9"/>
    <w:qFormat/>
    <w:rsid w:val="00826EA0"/>
    <w:pPr>
      <w:keepNext/>
      <w:numPr>
        <w:ilvl w:val="2"/>
        <w:numId w:val="1"/>
      </w:numPr>
      <w:spacing w:before="160" w:after="40" w:line="300" w:lineRule="exact"/>
      <w:outlineLvl w:val="2"/>
    </w:pPr>
    <w:rPr>
      <w:b/>
      <w:color w:val="000080"/>
      <w:sz w:val="24"/>
      <w:szCs w:val="20"/>
      <w:lang w:val="x-none"/>
    </w:rPr>
  </w:style>
  <w:style w:type="paragraph" w:styleId="Heading4">
    <w:name w:val="heading 4"/>
    <w:aliases w:val="Map Title,head 4,Level 2 - a,PA Micro Section"/>
    <w:basedOn w:val="Normal"/>
    <w:next w:val="BodyText"/>
    <w:link w:val="Heading4Char"/>
    <w:uiPriority w:val="9"/>
    <w:qFormat/>
    <w:rsid w:val="00826EA0"/>
    <w:pPr>
      <w:keepNext/>
      <w:numPr>
        <w:ilvl w:val="3"/>
        <w:numId w:val="1"/>
      </w:numPr>
      <w:spacing w:before="120" w:after="40" w:line="240" w:lineRule="exact"/>
      <w:outlineLvl w:val="3"/>
    </w:pPr>
    <w:rPr>
      <w:b/>
      <w:color w:val="000080"/>
      <w:szCs w:val="20"/>
      <w:lang w:val="x-none"/>
    </w:rPr>
  </w:style>
  <w:style w:type="paragraph" w:styleId="Heading5">
    <w:name w:val="heading 5"/>
    <w:aliases w:val="Section,Level 3 - i"/>
    <w:basedOn w:val="Normal"/>
    <w:next w:val="BodyText"/>
    <w:link w:val="Heading5Char"/>
    <w:uiPriority w:val="9"/>
    <w:qFormat/>
    <w:rsid w:val="00826EA0"/>
    <w:pPr>
      <w:keepNext/>
      <w:numPr>
        <w:ilvl w:val="4"/>
        <w:numId w:val="1"/>
      </w:numPr>
      <w:spacing w:before="240" w:after="120" w:line="240" w:lineRule="exact"/>
      <w:outlineLvl w:val="4"/>
    </w:pPr>
    <w:rPr>
      <w:rFonts w:ascii="Arial" w:hAnsi="Arial"/>
      <w:b/>
      <w:szCs w:val="20"/>
      <w:lang w:val="x-none"/>
    </w:rPr>
  </w:style>
  <w:style w:type="paragraph" w:styleId="Heading6">
    <w:name w:val="heading 6"/>
    <w:basedOn w:val="Normal"/>
    <w:next w:val="BodyText"/>
    <w:link w:val="Heading6Char"/>
    <w:uiPriority w:val="9"/>
    <w:qFormat/>
    <w:rsid w:val="00826EA0"/>
    <w:pPr>
      <w:numPr>
        <w:ilvl w:val="5"/>
        <w:numId w:val="1"/>
      </w:numPr>
      <w:spacing w:before="120" w:after="120" w:line="240" w:lineRule="exact"/>
      <w:outlineLvl w:val="5"/>
    </w:pPr>
    <w:rPr>
      <w:rFonts w:ascii="Arial" w:hAnsi="Arial"/>
      <w:szCs w:val="20"/>
      <w:lang w:val="x-none"/>
    </w:rPr>
  </w:style>
  <w:style w:type="paragraph" w:styleId="Heading7">
    <w:name w:val="heading 7"/>
    <w:basedOn w:val="Normal"/>
    <w:next w:val="Normal"/>
    <w:link w:val="Heading7Char"/>
    <w:uiPriority w:val="99"/>
    <w:qFormat/>
    <w:rsid w:val="008210FE"/>
    <w:pPr>
      <w:tabs>
        <w:tab w:val="num" w:pos="1296"/>
      </w:tabs>
      <w:spacing w:before="240" w:after="60"/>
      <w:ind w:left="1296" w:hanging="1296"/>
      <w:outlineLvl w:val="6"/>
    </w:pPr>
    <w:rPr>
      <w:rFonts w:ascii="Calibri" w:hAnsi="Calibri"/>
      <w:sz w:val="24"/>
      <w:lang w:val="x-none"/>
    </w:rPr>
  </w:style>
  <w:style w:type="paragraph" w:styleId="Heading8">
    <w:name w:val="heading 8"/>
    <w:basedOn w:val="Normal"/>
    <w:next w:val="Normal"/>
    <w:link w:val="Heading8Char"/>
    <w:uiPriority w:val="99"/>
    <w:qFormat/>
    <w:rsid w:val="008210FE"/>
    <w:pPr>
      <w:tabs>
        <w:tab w:val="num" w:pos="1440"/>
      </w:tabs>
      <w:spacing w:before="240" w:after="60"/>
      <w:ind w:left="1440" w:hanging="1440"/>
      <w:outlineLvl w:val="7"/>
    </w:pPr>
    <w:rPr>
      <w:rFonts w:ascii="Calibri" w:hAnsi="Calibri"/>
      <w:i/>
      <w:iCs/>
      <w:sz w:val="24"/>
      <w:lang w:val="x-none"/>
    </w:rPr>
  </w:style>
  <w:style w:type="paragraph" w:styleId="Heading9">
    <w:name w:val="heading 9"/>
    <w:basedOn w:val="Normal"/>
    <w:next w:val="Normal"/>
    <w:link w:val="Heading9Char"/>
    <w:uiPriority w:val="99"/>
    <w:qFormat/>
    <w:rsid w:val="008210FE"/>
    <w:pPr>
      <w:tabs>
        <w:tab w:val="num" w:pos="1584"/>
      </w:tabs>
      <w:spacing w:before="240" w:after="60"/>
      <w:ind w:left="1584" w:hanging="1584"/>
      <w:outlineLvl w:val="8"/>
    </w:pPr>
    <w:rPr>
      <w:rFonts w:ascii="Cambria" w:hAnsi="Cambria"/>
      <w:szCs w:val="20"/>
      <w:lang w:val="x-none"/>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2" w:customStyle="1">
    <w:name w:val="Heading 1 Char2"/>
    <w:aliases w:val="Section Header Char,h1 Char,Section Heading Char,Heading 1 Char1 Char,Heading 1 Char Char Char,Heading 1 Char Char1,H1 Char,HR1 Char,A: Title Head Char,Part Char"/>
    <w:link w:val="Heading1"/>
    <w:uiPriority w:val="9"/>
    <w:locked/>
    <w:rsid w:val="002B50D8"/>
    <w:rPr>
      <w:rFonts w:ascii="Tahoma" w:hAnsi="Tahoma"/>
      <w:b/>
      <w:color w:val="000080"/>
      <w:kern w:val="28"/>
      <w:sz w:val="48"/>
      <w:lang w:val="x-none" w:eastAsia="en-US"/>
    </w:rPr>
  </w:style>
  <w:style w:type="character" w:styleId="Heading2Char" w:customStyle="1">
    <w:name w:val="Heading 2 Char"/>
    <w:aliases w:val="h2 Char,Chapter Char,Header Level 2 Char,Heading 2 Char1 Char,Heading 2 Char Char Char,H2 Char,Header 2 Char,Func Header Char,2 Char,H21 Char,H22 Char,H211 Char,H23 Char,H212 Char,H221 Char,H2111 Char,H24 Char,Project 2 Char,H25 Char"/>
    <w:link w:val="Heading2"/>
    <w:uiPriority w:val="9"/>
    <w:locked/>
    <w:rsid w:val="002B50D8"/>
    <w:rPr>
      <w:rFonts w:ascii="Tahoma" w:hAnsi="Tahoma"/>
      <w:b/>
      <w:color w:val="000080"/>
      <w:kern w:val="28"/>
      <w:sz w:val="32"/>
      <w:lang w:val="x-none" w:eastAsia="en-US"/>
    </w:rPr>
  </w:style>
  <w:style w:type="character" w:styleId="Heading3Char" w:customStyle="1">
    <w:name w:val="Heading 3 Char"/>
    <w:aliases w:val="h3 sub heading Char,h3 Char,Level 1 - 1 Char,P3 Char,Minor Char,3 Char,l3 Char,31 Char,l31 Char,32 Char,l32 Char,33 Char,l33 Char,34 Char,l34 Char,35 Char,l35 Char,36 Char,l36 Char,37 Char,l37 Char,38 Char,l38 Char,39 Char,l39 Char"/>
    <w:link w:val="Heading3"/>
    <w:uiPriority w:val="9"/>
    <w:locked/>
    <w:rsid w:val="002B50D8"/>
    <w:rPr>
      <w:rFonts w:ascii="Tahoma" w:hAnsi="Tahoma"/>
      <w:b/>
      <w:color w:val="000080"/>
      <w:sz w:val="24"/>
      <w:lang w:val="x-none" w:eastAsia="en-US"/>
    </w:rPr>
  </w:style>
  <w:style w:type="character" w:styleId="Heading4Char" w:customStyle="1">
    <w:name w:val="Heading 4 Char"/>
    <w:aliases w:val="Map Title Char,head 4 Char,Level 2 - a Char,PA Micro Section Char"/>
    <w:link w:val="Heading4"/>
    <w:uiPriority w:val="9"/>
    <w:locked/>
    <w:rsid w:val="002B50D8"/>
    <w:rPr>
      <w:rFonts w:ascii="Tahoma" w:hAnsi="Tahoma"/>
      <w:b/>
      <w:color w:val="000080"/>
      <w:lang w:val="x-none" w:eastAsia="en-US"/>
    </w:rPr>
  </w:style>
  <w:style w:type="character" w:styleId="Heading5Char" w:customStyle="1">
    <w:name w:val="Heading 5 Char"/>
    <w:aliases w:val="Section Char,Level 3 - i Char"/>
    <w:link w:val="Heading5"/>
    <w:uiPriority w:val="9"/>
    <w:locked/>
    <w:rsid w:val="002B50D8"/>
    <w:rPr>
      <w:rFonts w:ascii="Arial" w:hAnsi="Arial"/>
      <w:b/>
      <w:lang w:val="x-none" w:eastAsia="en-US"/>
    </w:rPr>
  </w:style>
  <w:style w:type="character" w:styleId="Heading6Char" w:customStyle="1">
    <w:name w:val="Heading 6 Char"/>
    <w:link w:val="Heading6"/>
    <w:uiPriority w:val="9"/>
    <w:locked/>
    <w:rsid w:val="002B50D8"/>
    <w:rPr>
      <w:rFonts w:ascii="Arial" w:hAnsi="Arial"/>
      <w:lang w:val="x-none" w:eastAsia="en-US"/>
    </w:rPr>
  </w:style>
  <w:style w:type="character" w:styleId="Heading7Char" w:customStyle="1">
    <w:name w:val="Heading 7 Char"/>
    <w:link w:val="Heading7"/>
    <w:uiPriority w:val="99"/>
    <w:semiHidden/>
    <w:locked/>
    <w:rsid w:val="002B50D8"/>
    <w:rPr>
      <w:rFonts w:ascii="Calibri" w:hAnsi="Calibri" w:cs="Times New Roman"/>
      <w:sz w:val="24"/>
      <w:szCs w:val="24"/>
      <w:lang w:eastAsia="en-US"/>
    </w:rPr>
  </w:style>
  <w:style w:type="character" w:styleId="Heading8Char" w:customStyle="1">
    <w:name w:val="Heading 8 Char"/>
    <w:link w:val="Heading8"/>
    <w:uiPriority w:val="99"/>
    <w:semiHidden/>
    <w:locked/>
    <w:rsid w:val="002B50D8"/>
    <w:rPr>
      <w:rFonts w:ascii="Calibri" w:hAnsi="Calibri" w:cs="Times New Roman"/>
      <w:i/>
      <w:iCs/>
      <w:sz w:val="24"/>
      <w:szCs w:val="24"/>
      <w:lang w:eastAsia="en-US"/>
    </w:rPr>
  </w:style>
  <w:style w:type="character" w:styleId="Heading9Char" w:customStyle="1">
    <w:name w:val="Heading 9 Char"/>
    <w:link w:val="Heading9"/>
    <w:uiPriority w:val="99"/>
    <w:semiHidden/>
    <w:locked/>
    <w:rsid w:val="002B50D8"/>
    <w:rPr>
      <w:rFonts w:ascii="Cambria" w:hAnsi="Cambria" w:cs="Times New Roman"/>
      <w:lang w:eastAsia="en-US"/>
    </w:rPr>
  </w:style>
  <w:style w:type="paragraph" w:styleId="BodyText">
    <w:name w:val="Body Text"/>
    <w:aliases w:val="Proc - Body Text"/>
    <w:basedOn w:val="Normal"/>
    <w:link w:val="BodyTextChar"/>
    <w:uiPriority w:val="99"/>
    <w:rsid w:val="00826EA0"/>
    <w:pPr>
      <w:spacing w:before="120" w:after="120"/>
      <w:ind w:left="1418"/>
      <w:jc w:val="both"/>
    </w:pPr>
    <w:rPr>
      <w:sz w:val="22"/>
      <w:szCs w:val="20"/>
    </w:rPr>
  </w:style>
  <w:style w:type="character" w:styleId="BodyTextChar" w:customStyle="1">
    <w:name w:val="Body Text Char"/>
    <w:aliases w:val="Proc - Body Text Char"/>
    <w:link w:val="BodyText"/>
    <w:uiPriority w:val="99"/>
    <w:locked/>
    <w:rsid w:val="005F3A84"/>
    <w:rPr>
      <w:rFonts w:ascii="Tahoma" w:hAnsi="Tahoma" w:cs="Times New Roman"/>
      <w:sz w:val="22"/>
      <w:lang w:val="en-GB" w:eastAsia="en-US" w:bidi="ar-SA"/>
    </w:rPr>
  </w:style>
  <w:style w:type="paragraph" w:styleId="Cover1" w:customStyle="1">
    <w:name w:val="Cover 1"/>
    <w:basedOn w:val="Normal"/>
    <w:uiPriority w:val="99"/>
    <w:rsid w:val="00826EA0"/>
    <w:pPr>
      <w:jc w:val="right"/>
    </w:pPr>
    <w:rPr>
      <w:rFonts w:cs="Arial"/>
      <w:b/>
      <w:color w:val="000080"/>
      <w:sz w:val="40"/>
    </w:rPr>
  </w:style>
  <w:style w:type="paragraph" w:styleId="CommentNotes" w:customStyle="1">
    <w:name w:val="Comment / Notes"/>
    <w:basedOn w:val="Normal"/>
    <w:uiPriority w:val="99"/>
    <w:rsid w:val="00826EA0"/>
    <w:pPr>
      <w:autoSpaceDE w:val="0"/>
      <w:autoSpaceDN w:val="0"/>
      <w:adjustRightInd w:val="0"/>
      <w:ind w:left="1418"/>
      <w:jc w:val="both"/>
    </w:pPr>
    <w:rPr>
      <w:rFonts w:cs="Arial"/>
      <w:i/>
      <w:sz w:val="18"/>
    </w:rPr>
  </w:style>
  <w:style w:type="paragraph" w:styleId="Cover2" w:customStyle="1">
    <w:name w:val="Cover 2"/>
    <w:basedOn w:val="Cover1"/>
    <w:rsid w:val="00826EA0"/>
    <w:rPr>
      <w:sz w:val="32"/>
    </w:rPr>
  </w:style>
  <w:style w:type="paragraph" w:styleId="Footer">
    <w:name w:val="footer"/>
    <w:basedOn w:val="Normal"/>
    <w:link w:val="FooterChar"/>
    <w:uiPriority w:val="99"/>
    <w:rsid w:val="00826EA0"/>
    <w:pPr>
      <w:tabs>
        <w:tab w:val="center" w:pos="4153"/>
        <w:tab w:val="right" w:pos="8306"/>
      </w:tabs>
      <w:jc w:val="right"/>
    </w:pPr>
    <w:rPr>
      <w:sz w:val="24"/>
      <w:lang w:val="x-none"/>
    </w:rPr>
  </w:style>
  <w:style w:type="character" w:styleId="FooterChar" w:customStyle="1">
    <w:name w:val="Footer Char"/>
    <w:link w:val="Footer"/>
    <w:uiPriority w:val="99"/>
    <w:locked/>
    <w:rsid w:val="002B50D8"/>
    <w:rPr>
      <w:rFonts w:ascii="Tahoma" w:hAnsi="Tahoma" w:cs="Times New Roman"/>
      <w:sz w:val="24"/>
      <w:szCs w:val="24"/>
      <w:lang w:eastAsia="en-US"/>
    </w:rPr>
  </w:style>
  <w:style w:type="paragraph" w:styleId="TOCHeading">
    <w:name w:val="TOC Heading"/>
    <w:basedOn w:val="Heading1"/>
    <w:next w:val="TOC1"/>
    <w:uiPriority w:val="99"/>
    <w:qFormat/>
    <w:rsid w:val="00826EA0"/>
    <w:pPr>
      <w:numPr>
        <w:numId w:val="0"/>
      </w:numPr>
      <w:spacing w:before="2000" w:after="600"/>
      <w:outlineLvl w:val="9"/>
    </w:pPr>
    <w:rPr>
      <w:kern w:val="0"/>
    </w:rPr>
  </w:style>
  <w:style w:type="paragraph" w:styleId="TOC1">
    <w:name w:val="toc 1"/>
    <w:basedOn w:val="Normal"/>
    <w:uiPriority w:val="39"/>
    <w:rsid w:val="00826EA0"/>
    <w:pPr>
      <w:spacing w:before="80" w:after="40"/>
    </w:pPr>
    <w:rPr>
      <w:b/>
      <w:bCs/>
      <w:color w:val="000080"/>
    </w:rPr>
  </w:style>
  <w:style w:type="character" w:styleId="Hyperlink">
    <w:name w:val="Hyperlink"/>
    <w:uiPriority w:val="99"/>
    <w:rsid w:val="00826EA0"/>
    <w:rPr>
      <w:rFonts w:ascii="Tahoma" w:hAnsi="Tahoma" w:cs="Times New Roman"/>
      <w:color w:val="0000FF"/>
      <w:sz w:val="20"/>
      <w:u w:val="single"/>
    </w:rPr>
  </w:style>
  <w:style w:type="paragraph" w:styleId="TOC2">
    <w:name w:val="toc 2"/>
    <w:basedOn w:val="Normal"/>
    <w:uiPriority w:val="39"/>
    <w:rsid w:val="00826EA0"/>
    <w:pPr>
      <w:ind w:left="170"/>
    </w:pPr>
    <w:rPr>
      <w:color w:val="000080"/>
    </w:rPr>
  </w:style>
  <w:style w:type="paragraph" w:styleId="TOC3">
    <w:name w:val="toc 3"/>
    <w:basedOn w:val="Normal"/>
    <w:uiPriority w:val="39"/>
    <w:rsid w:val="00826EA0"/>
    <w:pPr>
      <w:ind w:left="400"/>
    </w:pPr>
    <w:rPr>
      <w:i/>
      <w:iCs/>
      <w:sz w:val="18"/>
    </w:rPr>
  </w:style>
  <w:style w:type="paragraph" w:styleId="TableHeading" w:customStyle="1">
    <w:name w:val="Table Heading"/>
    <w:basedOn w:val="BodyText"/>
    <w:rsid w:val="00826EA0"/>
    <w:pPr>
      <w:spacing w:before="40" w:after="40"/>
      <w:ind w:left="0"/>
    </w:pPr>
    <w:rPr>
      <w:b/>
      <w:color w:val="FFFFFF"/>
    </w:rPr>
  </w:style>
  <w:style w:type="paragraph" w:styleId="TableText" w:customStyle="1">
    <w:name w:val="Table Text"/>
    <w:basedOn w:val="BodyText"/>
    <w:rsid w:val="00826EA0"/>
    <w:pPr>
      <w:spacing w:before="0" w:after="0"/>
      <w:ind w:left="0"/>
    </w:pPr>
    <w:rPr>
      <w:sz w:val="18"/>
    </w:rPr>
  </w:style>
  <w:style w:type="table" w:styleId="TableGrid">
    <w:name w:val="Table Grid"/>
    <w:basedOn w:val="TableNormal"/>
    <w:uiPriority w:val="59"/>
    <w:rsid w:val="00826EA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AppHeading2" w:customStyle="1">
    <w:name w:val="App Heading 2"/>
    <w:basedOn w:val="Heading2"/>
    <w:next w:val="BodyText"/>
    <w:rsid w:val="00826EA0"/>
    <w:pPr>
      <w:numPr>
        <w:numId w:val="2"/>
      </w:numPr>
      <w:tabs>
        <w:tab w:val="num" w:pos="360"/>
      </w:tabs>
      <w:ind w:left="0"/>
    </w:pPr>
  </w:style>
  <w:style w:type="paragraph" w:styleId="AppHeading3" w:customStyle="1">
    <w:name w:val="App Heading 3"/>
    <w:basedOn w:val="Heading3"/>
    <w:next w:val="BodyText"/>
    <w:rsid w:val="00826EA0"/>
    <w:pPr>
      <w:numPr>
        <w:numId w:val="2"/>
      </w:numPr>
      <w:tabs>
        <w:tab w:val="num" w:pos="360"/>
      </w:tabs>
    </w:pPr>
  </w:style>
  <w:style w:type="paragraph" w:styleId="AppHeading4" w:customStyle="1">
    <w:name w:val="App Heading 4"/>
    <w:basedOn w:val="Heading4"/>
    <w:next w:val="BodyText"/>
    <w:rsid w:val="00826EA0"/>
    <w:pPr>
      <w:numPr>
        <w:numId w:val="2"/>
      </w:numPr>
      <w:tabs>
        <w:tab w:val="num" w:pos="360"/>
      </w:tabs>
    </w:pPr>
  </w:style>
  <w:style w:type="paragraph" w:styleId="AppHeading1" w:customStyle="1">
    <w:name w:val="App Heading 1"/>
    <w:next w:val="BodyText"/>
    <w:rsid w:val="00826EA0"/>
    <w:pPr>
      <w:keepNext/>
      <w:pageBreakBefore/>
      <w:numPr>
        <w:numId w:val="2"/>
      </w:numPr>
      <w:spacing w:before="240" w:after="240"/>
      <w:jc w:val="right"/>
      <w:outlineLvl w:val="0"/>
    </w:pPr>
    <w:rPr>
      <w:rFonts w:ascii="Tahoma" w:hAnsi="Tahoma"/>
      <w:b/>
      <w:color w:val="000080"/>
      <w:kern w:val="28"/>
      <w:sz w:val="48"/>
      <w:lang w:eastAsia="en-US"/>
    </w:rPr>
  </w:style>
  <w:style w:type="paragraph" w:styleId="AppHeading5" w:customStyle="1">
    <w:name w:val="App Heading 5"/>
    <w:basedOn w:val="Heading5"/>
    <w:next w:val="BodyText"/>
    <w:rsid w:val="00826EA0"/>
    <w:pPr>
      <w:numPr>
        <w:numId w:val="2"/>
      </w:numPr>
      <w:tabs>
        <w:tab w:val="num" w:pos="360"/>
      </w:tabs>
    </w:pPr>
  </w:style>
  <w:style w:type="paragraph" w:styleId="AppHeading6" w:customStyle="1">
    <w:name w:val="App Heading 6"/>
    <w:basedOn w:val="Heading6"/>
    <w:next w:val="BodyText"/>
    <w:rsid w:val="00826EA0"/>
    <w:pPr>
      <w:numPr>
        <w:numId w:val="2"/>
      </w:numPr>
      <w:tabs>
        <w:tab w:val="num" w:pos="360"/>
      </w:tabs>
    </w:pPr>
  </w:style>
  <w:style w:type="paragraph" w:styleId="Header">
    <w:name w:val="header"/>
    <w:basedOn w:val="Normal"/>
    <w:link w:val="HeaderChar"/>
    <w:uiPriority w:val="99"/>
    <w:rsid w:val="00826EA0"/>
    <w:pPr>
      <w:tabs>
        <w:tab w:val="center" w:pos="4153"/>
        <w:tab w:val="right" w:pos="8306"/>
      </w:tabs>
    </w:pPr>
    <w:rPr>
      <w:sz w:val="24"/>
      <w:lang w:val="x-none"/>
    </w:rPr>
  </w:style>
  <w:style w:type="character" w:styleId="HeaderChar" w:customStyle="1">
    <w:name w:val="Header Char"/>
    <w:link w:val="Header"/>
    <w:uiPriority w:val="99"/>
    <w:semiHidden/>
    <w:locked/>
    <w:rsid w:val="002B50D8"/>
    <w:rPr>
      <w:rFonts w:ascii="Tahoma" w:hAnsi="Tahoma" w:cs="Times New Roman"/>
      <w:sz w:val="24"/>
      <w:szCs w:val="24"/>
      <w:lang w:eastAsia="en-US"/>
    </w:rPr>
  </w:style>
  <w:style w:type="paragraph" w:styleId="Vik" w:customStyle="1">
    <w:name w:val="Vik"/>
    <w:basedOn w:val="Normal"/>
    <w:uiPriority w:val="99"/>
    <w:rsid w:val="007804D0"/>
    <w:rPr>
      <w:rFonts w:ascii="Arial" w:hAnsi="Arial"/>
      <w:sz w:val="22"/>
      <w:szCs w:val="20"/>
    </w:rPr>
  </w:style>
  <w:style w:type="paragraph" w:styleId="BodyText2">
    <w:name w:val="Body Text 2"/>
    <w:basedOn w:val="Normal"/>
    <w:link w:val="BodyText2Char"/>
    <w:uiPriority w:val="99"/>
    <w:rsid w:val="008210FE"/>
    <w:pPr>
      <w:spacing w:after="120" w:line="480" w:lineRule="auto"/>
    </w:pPr>
    <w:rPr>
      <w:sz w:val="24"/>
      <w:lang w:val="x-none"/>
    </w:rPr>
  </w:style>
  <w:style w:type="character" w:styleId="BodyText2Char" w:customStyle="1">
    <w:name w:val="Body Text 2 Char"/>
    <w:link w:val="BodyText2"/>
    <w:uiPriority w:val="99"/>
    <w:semiHidden/>
    <w:locked/>
    <w:rsid w:val="002B50D8"/>
    <w:rPr>
      <w:rFonts w:ascii="Tahoma" w:hAnsi="Tahoma" w:cs="Times New Roman"/>
      <w:sz w:val="24"/>
      <w:szCs w:val="24"/>
      <w:lang w:eastAsia="en-US"/>
    </w:rPr>
  </w:style>
  <w:style w:type="character" w:styleId="CommentReference">
    <w:name w:val="annotation reference"/>
    <w:semiHidden/>
    <w:rsid w:val="008210FE"/>
    <w:rPr>
      <w:rFonts w:cs="Times New Roman"/>
      <w:sz w:val="16"/>
      <w:szCs w:val="16"/>
    </w:rPr>
  </w:style>
  <w:style w:type="paragraph" w:styleId="CommentText">
    <w:name w:val="annotation text"/>
    <w:aliases w:val="DBComment"/>
    <w:basedOn w:val="Normal"/>
    <w:link w:val="CommentTextChar"/>
    <w:semiHidden/>
    <w:rsid w:val="008210FE"/>
    <w:rPr>
      <w:szCs w:val="20"/>
      <w:lang w:val="x-none"/>
    </w:rPr>
  </w:style>
  <w:style w:type="character" w:styleId="CommentTextChar" w:customStyle="1">
    <w:name w:val="Comment Text Char"/>
    <w:aliases w:val="DBComment Char"/>
    <w:link w:val="CommentText"/>
    <w:semiHidden/>
    <w:locked/>
    <w:rsid w:val="002B50D8"/>
    <w:rPr>
      <w:rFonts w:ascii="Tahoma" w:hAnsi="Tahoma" w:cs="Times New Roman"/>
      <w:sz w:val="20"/>
      <w:szCs w:val="20"/>
      <w:lang w:eastAsia="en-US"/>
    </w:rPr>
  </w:style>
  <w:style w:type="paragraph" w:styleId="TableCells" w:customStyle="1">
    <w:name w:val="Table Cells"/>
    <w:basedOn w:val="Normal"/>
    <w:uiPriority w:val="99"/>
    <w:rsid w:val="008210FE"/>
    <w:pPr>
      <w:numPr>
        <w:ilvl w:val="12"/>
      </w:numPr>
      <w:autoSpaceDE w:val="0"/>
      <w:autoSpaceDN w:val="0"/>
      <w:spacing w:before="60" w:after="60"/>
    </w:pPr>
    <w:rPr>
      <w:rFonts w:ascii="Arial" w:hAnsi="Arial" w:cs="Arial"/>
      <w:noProof/>
      <w:szCs w:val="20"/>
      <w:lang w:val="en-US"/>
    </w:rPr>
  </w:style>
  <w:style w:type="paragraph" w:styleId="NormalBullet" w:customStyle="1">
    <w:name w:val="Normal Bullet"/>
    <w:basedOn w:val="Normal"/>
    <w:uiPriority w:val="99"/>
    <w:rsid w:val="008210FE"/>
    <w:pPr>
      <w:numPr>
        <w:numId w:val="3"/>
      </w:numPr>
    </w:pPr>
    <w:rPr>
      <w:rFonts w:ascii="Arial" w:hAnsi="Arial"/>
      <w:sz w:val="22"/>
      <w:szCs w:val="20"/>
    </w:rPr>
  </w:style>
  <w:style w:type="paragraph" w:styleId="Subtitle">
    <w:name w:val="Subtitle"/>
    <w:basedOn w:val="Normal"/>
    <w:link w:val="SubtitleChar"/>
    <w:uiPriority w:val="99"/>
    <w:qFormat/>
    <w:rsid w:val="008210FE"/>
    <w:pPr>
      <w:autoSpaceDE w:val="0"/>
      <w:autoSpaceDN w:val="0"/>
      <w:jc w:val="both"/>
    </w:pPr>
    <w:rPr>
      <w:rFonts w:ascii="Cambria" w:hAnsi="Cambria"/>
      <w:sz w:val="24"/>
      <w:lang w:val="x-none"/>
    </w:rPr>
  </w:style>
  <w:style w:type="character" w:styleId="SubtitleChar" w:customStyle="1">
    <w:name w:val="Subtitle Char"/>
    <w:link w:val="Subtitle"/>
    <w:uiPriority w:val="99"/>
    <w:locked/>
    <w:rsid w:val="002B50D8"/>
    <w:rPr>
      <w:rFonts w:ascii="Cambria" w:hAnsi="Cambria" w:cs="Times New Roman"/>
      <w:sz w:val="24"/>
      <w:szCs w:val="24"/>
      <w:lang w:eastAsia="en-US"/>
    </w:rPr>
  </w:style>
  <w:style w:type="character" w:styleId="m1" w:customStyle="1">
    <w:name w:val="m1"/>
    <w:uiPriority w:val="99"/>
    <w:rsid w:val="008210FE"/>
    <w:rPr>
      <w:rFonts w:cs="Times New Roman"/>
      <w:color w:val="0000FF"/>
    </w:rPr>
  </w:style>
  <w:style w:type="character" w:styleId="t1" w:customStyle="1">
    <w:name w:val="t1"/>
    <w:uiPriority w:val="99"/>
    <w:rsid w:val="008210FE"/>
    <w:rPr>
      <w:rFonts w:cs="Times New Roman"/>
      <w:color w:val="990000"/>
    </w:rPr>
  </w:style>
  <w:style w:type="paragraph" w:styleId="msolistparagraph0" w:customStyle="1">
    <w:name w:val="msolistparagraph"/>
    <w:basedOn w:val="Normal"/>
    <w:uiPriority w:val="99"/>
    <w:rsid w:val="003E7BD8"/>
    <w:pPr>
      <w:ind w:left="720"/>
    </w:pPr>
    <w:rPr>
      <w:rFonts w:ascii="Calibri" w:hAnsi="Calibri"/>
      <w:sz w:val="22"/>
      <w:szCs w:val="22"/>
      <w:lang w:eastAsia="en-GB"/>
    </w:rPr>
  </w:style>
  <w:style w:type="paragraph" w:styleId="BalloonText">
    <w:name w:val="Balloon Text"/>
    <w:basedOn w:val="Normal"/>
    <w:link w:val="BalloonTextChar"/>
    <w:uiPriority w:val="99"/>
    <w:rsid w:val="00457A4A"/>
    <w:rPr>
      <w:sz w:val="16"/>
      <w:szCs w:val="16"/>
      <w:lang w:val="x-none"/>
    </w:rPr>
  </w:style>
  <w:style w:type="character" w:styleId="BalloonTextChar" w:customStyle="1">
    <w:name w:val="Balloon Text Char"/>
    <w:link w:val="BalloonText"/>
    <w:uiPriority w:val="99"/>
    <w:locked/>
    <w:rsid w:val="00457A4A"/>
    <w:rPr>
      <w:rFonts w:ascii="Tahoma" w:hAnsi="Tahoma" w:cs="Tahoma"/>
      <w:sz w:val="16"/>
      <w:szCs w:val="16"/>
      <w:lang w:eastAsia="en-US"/>
    </w:rPr>
  </w:style>
  <w:style w:type="paragraph" w:styleId="Default" w:customStyle="1">
    <w:name w:val="Default"/>
    <w:rsid w:val="00910A6F"/>
    <w:pPr>
      <w:autoSpaceDE w:val="0"/>
      <w:autoSpaceDN w:val="0"/>
      <w:adjustRightInd w:val="0"/>
    </w:pPr>
    <w:rPr>
      <w:rFonts w:ascii="Calibri" w:hAnsi="Calibri" w:cs="Calibri"/>
      <w:color w:val="000000"/>
      <w:sz w:val="24"/>
      <w:szCs w:val="24"/>
    </w:rPr>
  </w:style>
  <w:style w:type="paragraph" w:styleId="ListParagraph">
    <w:name w:val="List Paragraph"/>
    <w:basedOn w:val="Normal"/>
    <w:uiPriority w:val="34"/>
    <w:qFormat/>
    <w:rsid w:val="00FD654C"/>
    <w:pPr>
      <w:ind w:left="720"/>
      <w:contextualSpacing/>
    </w:pPr>
  </w:style>
  <w:style w:type="paragraph" w:styleId="Revision">
    <w:name w:val="Revision"/>
    <w:hidden/>
    <w:uiPriority w:val="99"/>
    <w:semiHidden/>
    <w:rsid w:val="009D0324"/>
    <w:rPr>
      <w:rFonts w:ascii="Tahoma" w:hAnsi="Tahoma"/>
      <w:szCs w:val="24"/>
      <w:lang w:eastAsia="en-US"/>
    </w:rPr>
  </w:style>
  <w:style w:type="paragraph" w:styleId="CommentSubject">
    <w:name w:val="annotation subject"/>
    <w:basedOn w:val="CommentText"/>
    <w:next w:val="CommentText"/>
    <w:link w:val="CommentSubjectChar"/>
    <w:uiPriority w:val="99"/>
    <w:semiHidden/>
    <w:unhideWhenUsed/>
    <w:locked/>
    <w:rsid w:val="00AE2F00"/>
    <w:rPr>
      <w:b/>
      <w:bCs/>
    </w:rPr>
  </w:style>
  <w:style w:type="character" w:styleId="CommentSubjectChar" w:customStyle="1">
    <w:name w:val="Comment Subject Char"/>
    <w:link w:val="CommentSubject"/>
    <w:uiPriority w:val="99"/>
    <w:semiHidden/>
    <w:rsid w:val="00AE2F00"/>
    <w:rPr>
      <w:rFonts w:ascii="Tahoma" w:hAnsi="Tahoma" w:cs="Times New Roman"/>
      <w:b/>
      <w:bCs/>
      <w:sz w:val="20"/>
      <w:szCs w:val="20"/>
      <w:lang w:eastAsia="en-US"/>
    </w:rPr>
  </w:style>
  <w:style w:type="table" w:styleId="MediumGrid3-Accent1">
    <w:name w:val="Medium Grid 3 Accent 1"/>
    <w:basedOn w:val="TableNormal"/>
    <w:uiPriority w:val="69"/>
    <w:rsid w:val="00F20346"/>
    <w:tblPr>
      <w:tblStyleRowBandSize w:val="1"/>
      <w:tblStyleColBandSize w:val="1"/>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8" w:space="0"/>
          <w:bottom w:val="single" w:color="FFFFFF" w:sz="24" w:space="0"/>
          <w:right w:val="single" w:color="FFFFFF" w:sz="8" w:space="0"/>
          <w:insideH w:val="nil"/>
          <w:insideV w:val="single" w:color="FFFFFF"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color="FFFFFF" w:sz="8" w:space="0"/>
        </w:tcBorders>
        <w:shd w:val="clear" w:color="auto" w:fill="4F81BD"/>
      </w:tcPr>
    </w:tblStylePr>
    <w:tblStylePr w:type="firstCol">
      <w:rPr>
        <w:b/>
        <w:bCs/>
        <w:i w:val="0"/>
        <w:iCs w:val="0"/>
        <w:color w:val="FFFFFF"/>
      </w:rPr>
      <w:tblPr/>
      <w:tcPr>
        <w:tcBorders>
          <w:left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single" w:color="FFFFFF" w:sz="24" w:space="0"/>
          <w:bottom w:val="nil"/>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color="FFFFFF" w:sz="8" w:space="0"/>
          <w:insideV w:val="single" w:color="FFFFFF" w:sz="8" w:space="0"/>
        </w:tcBorders>
        <w:shd w:val="clear" w:color="auto" w:fill="A7BFDE"/>
      </w:tcPr>
    </w:tblStylePr>
  </w:style>
  <w:style w:type="table" w:styleId="LightShading-Accent1">
    <w:name w:val="Light Shading Accent 1"/>
    <w:basedOn w:val="TableNormal"/>
    <w:uiPriority w:val="60"/>
    <w:rsid w:val="00F25200"/>
    <w:rPr>
      <w:color w:val="365F91"/>
    </w:rPr>
    <w:tblPr>
      <w:tblStyleRowBandSize w:val="1"/>
      <w:tblStyleColBandSize w:val="1"/>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nil"/>
          <w:bottom w:val="single" w:color="4F81BD" w:sz="8" w:space="0"/>
          <w:right w:val="nil"/>
          <w:insideH w:val="nil"/>
          <w:insideV w:val="nil"/>
        </w:tcBorders>
      </w:tcPr>
    </w:tblStylePr>
    <w:tblStylePr w:type="lastRow">
      <w:pPr>
        <w:spacing w:before="0" w:after="0" w:line="240" w:lineRule="auto"/>
      </w:pPr>
      <w:rPr>
        <w:b/>
        <w:bCs/>
      </w:rPr>
      <w:tblPr/>
      <w:tcPr>
        <w:tcBorders>
          <w:top w:val="single" w:color="4F81BD" w:sz="8" w:space="0"/>
          <w:left w:val="nil"/>
          <w:bottom w:val="single" w:color="4F81BD"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GridTable4-Accent1">
    <w:name w:val="Grid Table 4 Accent 1"/>
    <w:basedOn w:val="TableNormal"/>
    <w:uiPriority w:val="49"/>
    <w:rsid w:val="00A57D9B"/>
    <w:tblPr>
      <w:tblStyleRowBandSize w:val="1"/>
      <w:tblStyleColBandSize w:val="1"/>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Pr>
    <w:tblStylePr w:type="firstRow">
      <w:rPr>
        <w:b/>
        <w:bCs/>
        <w:color w:val="FFFFFF" w:themeColor="background1"/>
      </w:rPr>
      <w:tblPr/>
      <w:tcPr>
        <w:tcBorders>
          <w:top w:val="single" w:color="4F81BD" w:themeColor="accent1" w:sz="4" w:space="0"/>
          <w:left w:val="single" w:color="4F81BD" w:themeColor="accent1" w:sz="4" w:space="0"/>
          <w:bottom w:val="single" w:color="4F81BD" w:themeColor="accent1" w:sz="4" w:space="0"/>
          <w:right w:val="single" w:color="4F81BD" w:themeColor="accent1" w:sz="4" w:space="0"/>
          <w:insideH w:val="nil"/>
          <w:insideV w:val="nil"/>
        </w:tcBorders>
        <w:shd w:val="clear" w:color="auto" w:fill="4F81BD" w:themeFill="accent1"/>
      </w:tcPr>
    </w:tblStylePr>
    <w:tblStylePr w:type="lastRow">
      <w:rPr>
        <w:b/>
        <w:bCs/>
      </w:rPr>
      <w:tblPr/>
      <w:tcPr>
        <w:tcBorders>
          <w:top w:val="double" w:color="4F81BD" w:themeColor="accent1" w:sz="4" w:space="0"/>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062091"/>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BE5F1" w:themeFill="accen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F81BD" w:themeFill="accen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F81BD" w:themeFill="accen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4F81BD" w:themeFill="accen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styleId="UnresolvedMention">
    <w:name w:val="Unresolved Mention"/>
    <w:basedOn w:val="DefaultParagraphFont"/>
    <w:uiPriority w:val="99"/>
    <w:unhideWhenUsed/>
    <w:rsid w:val="003B0129"/>
    <w:rPr>
      <w:color w:val="605E5C"/>
      <w:shd w:val="clear" w:color="auto" w:fill="E1DFDD"/>
    </w:rPr>
  </w:style>
  <w:style w:type="character" w:styleId="Mention">
    <w:name w:val="Mention"/>
    <w:basedOn w:val="DefaultParagraphFont"/>
    <w:uiPriority w:val="99"/>
    <w:unhideWhenUsed/>
    <w:rsid w:val="003B0129"/>
    <w:rPr>
      <w:color w:val="2B579A"/>
      <w:shd w:val="clear" w:color="auto" w:fill="E1DFDD"/>
    </w:rPr>
  </w:style>
  <w:style w:type="table" w:styleId="GridTable1Light-Accent1">
    <w:name w:val="Grid Table 1 Light Accent 1"/>
    <w:basedOn w:val="TableNormal"/>
    <w:uiPriority w:val="46"/>
    <w:rsid w:val="00A52DEA"/>
    <w:tblPr>
      <w:tblStyleRowBandSize w:val="1"/>
      <w:tblStyleColBandSize w:val="1"/>
      <w:tblBorders>
        <w:top w:val="single" w:color="B8CCE4" w:themeColor="accent1" w:themeTint="66" w:sz="4" w:space="0"/>
        <w:left w:val="single" w:color="B8CCE4" w:themeColor="accent1" w:themeTint="66" w:sz="4" w:space="0"/>
        <w:bottom w:val="single" w:color="B8CCE4" w:themeColor="accent1" w:themeTint="66" w:sz="4" w:space="0"/>
        <w:right w:val="single" w:color="B8CCE4" w:themeColor="accent1" w:themeTint="66" w:sz="4" w:space="0"/>
        <w:insideH w:val="single" w:color="B8CCE4" w:themeColor="accent1" w:themeTint="66" w:sz="4" w:space="0"/>
        <w:insideV w:val="single" w:color="B8CCE4" w:themeColor="accent1" w:themeTint="66" w:sz="4" w:space="0"/>
      </w:tblBorders>
    </w:tblPr>
    <w:tblStylePr w:type="firstRow">
      <w:rPr>
        <w:b/>
        <w:bCs/>
      </w:rPr>
      <w:tblPr/>
      <w:tcPr>
        <w:tcBorders>
          <w:bottom w:val="single" w:color="95B3D7" w:themeColor="accent1" w:themeTint="99" w:sz="12" w:space="0"/>
        </w:tcBorders>
      </w:tcPr>
    </w:tblStylePr>
    <w:tblStylePr w:type="lastRow">
      <w:rPr>
        <w:b/>
        <w:bCs/>
      </w:rPr>
      <w:tblPr/>
      <w:tcPr>
        <w:tcBorders>
          <w:top w:val="double" w:color="95B3D7" w:themeColor="accent1" w:themeTint="99" w:sz="2" w:space="0"/>
        </w:tcBorders>
      </w:tcPr>
    </w:tblStylePr>
    <w:tblStylePr w:type="firstCol">
      <w:rPr>
        <w:b/>
        <w:bCs/>
      </w:rPr>
    </w:tblStylePr>
    <w:tblStylePr w:type="lastCol">
      <w:rPr>
        <w:b/>
        <w:bCs/>
      </w:rPr>
    </w:tblStylePr>
  </w:style>
  <w:style w:type="table" w:styleId="PlainTable3">
    <w:name w:val="Plain Table 3"/>
    <w:basedOn w:val="TableNormal"/>
    <w:uiPriority w:val="43"/>
    <w:rsid w:val="00AC5743"/>
    <w:tblPr>
      <w:tblStyleRowBandSize w:val="1"/>
      <w:tblStyleColBandSize w:val="1"/>
    </w:tblPr>
    <w:tblStylePr w:type="firstRow">
      <w:rPr>
        <w:b/>
        <w:bCs/>
        <w:caps/>
      </w:rPr>
      <w:tblPr/>
      <w:tcPr>
        <w:tcBorders>
          <w:bottom w:val="single" w:color="7F7F7F" w:themeColor="text1" w:themeTint="80"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themeTint="80"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AC5743"/>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C85D40"/>
    <w:tblPr>
      <w:tblStyleRowBandSize w:val="1"/>
      <w:tblStyleColBandSize w:val="1"/>
    </w:tblPr>
    <w:tblStylePr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CB76A2"/>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table" w:styleId="PlainTable1">
    <w:name w:val="Plain Table 1"/>
    <w:basedOn w:val="TableNormal"/>
    <w:uiPriority w:val="41"/>
    <w:rsid w:val="00CB76A2"/>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1">
    <w:name w:val="Grid Table 2 Accent 1"/>
    <w:basedOn w:val="TableNormal"/>
    <w:uiPriority w:val="47"/>
    <w:rsid w:val="00CB76A2"/>
    <w:tblPr>
      <w:tblStyleRowBandSize w:val="1"/>
      <w:tblStyleColBandSize w:val="1"/>
      <w:tblBorders>
        <w:top w:val="single" w:color="95B3D7" w:themeColor="accent1" w:themeTint="99" w:sz="2" w:space="0"/>
        <w:bottom w:val="single" w:color="95B3D7" w:themeColor="accent1" w:themeTint="99" w:sz="2" w:space="0"/>
        <w:insideH w:val="single" w:color="95B3D7" w:themeColor="accent1" w:themeTint="99" w:sz="2" w:space="0"/>
        <w:insideV w:val="single" w:color="95B3D7" w:themeColor="accent1" w:themeTint="99" w:sz="2" w:space="0"/>
      </w:tblBorders>
    </w:tblPr>
    <w:tblStylePr w:type="firstRow">
      <w:rPr>
        <w:b/>
        <w:bCs/>
      </w:rPr>
      <w:tblPr/>
      <w:tcPr>
        <w:tcBorders>
          <w:top w:val="nil"/>
          <w:bottom w:val="single" w:color="95B3D7" w:themeColor="accent1" w:themeTint="99" w:sz="12" w:space="0"/>
          <w:insideH w:val="nil"/>
          <w:insideV w:val="nil"/>
        </w:tcBorders>
        <w:shd w:val="clear" w:color="auto" w:fill="FFFFFF" w:themeFill="background1"/>
      </w:tcPr>
    </w:tblStylePr>
    <w:tblStylePr w:type="lastRow">
      <w:rPr>
        <w:b/>
        <w:bCs/>
      </w:rPr>
      <w:tblPr/>
      <w:tcPr>
        <w:tcBorders>
          <w:top w:val="double" w:color="95B3D7"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6Colorful-Accent1">
    <w:name w:val="Grid Table 6 Colorful Accent 1"/>
    <w:basedOn w:val="TableNormal"/>
    <w:uiPriority w:val="51"/>
    <w:rsid w:val="007C0986"/>
    <w:rPr>
      <w:color w:val="365F91" w:themeColor="accent1" w:themeShade="BF"/>
    </w:rPr>
    <w:tblPr>
      <w:tblStyleRowBandSize w:val="1"/>
      <w:tblStyleColBandSize w:val="1"/>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Pr>
    <w:tblStylePr w:type="firstRow">
      <w:rPr>
        <w:b/>
        <w:bCs/>
      </w:rPr>
      <w:tblPr/>
      <w:tcPr>
        <w:tcBorders>
          <w:bottom w:val="single" w:color="95B3D7" w:themeColor="accent1" w:themeTint="99" w:sz="12" w:space="0"/>
        </w:tcBorders>
      </w:tcPr>
    </w:tblStylePr>
    <w:tblStylePr w:type="lastRow">
      <w:rPr>
        <w:b/>
        <w:bCs/>
      </w:rPr>
      <w:tblPr/>
      <w:tcPr>
        <w:tcBorders>
          <w:top w:val="double" w:color="95B3D7" w:themeColor="accent1" w:themeTint="99" w:sz="4" w:space="0"/>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96281">
      <w:bodyDiv w:val="1"/>
      <w:marLeft w:val="0"/>
      <w:marRight w:val="0"/>
      <w:marTop w:val="0"/>
      <w:marBottom w:val="0"/>
      <w:divBdr>
        <w:top w:val="none" w:sz="0" w:space="0" w:color="auto"/>
        <w:left w:val="none" w:sz="0" w:space="0" w:color="auto"/>
        <w:bottom w:val="none" w:sz="0" w:space="0" w:color="auto"/>
        <w:right w:val="none" w:sz="0" w:space="0" w:color="auto"/>
      </w:divBdr>
    </w:div>
    <w:div w:id="89544486">
      <w:bodyDiv w:val="1"/>
      <w:marLeft w:val="0"/>
      <w:marRight w:val="0"/>
      <w:marTop w:val="0"/>
      <w:marBottom w:val="0"/>
      <w:divBdr>
        <w:top w:val="none" w:sz="0" w:space="0" w:color="auto"/>
        <w:left w:val="none" w:sz="0" w:space="0" w:color="auto"/>
        <w:bottom w:val="none" w:sz="0" w:space="0" w:color="auto"/>
        <w:right w:val="none" w:sz="0" w:space="0" w:color="auto"/>
      </w:divBdr>
    </w:div>
    <w:div w:id="89668043">
      <w:bodyDiv w:val="1"/>
      <w:marLeft w:val="0"/>
      <w:marRight w:val="0"/>
      <w:marTop w:val="0"/>
      <w:marBottom w:val="0"/>
      <w:divBdr>
        <w:top w:val="none" w:sz="0" w:space="0" w:color="auto"/>
        <w:left w:val="none" w:sz="0" w:space="0" w:color="auto"/>
        <w:bottom w:val="none" w:sz="0" w:space="0" w:color="auto"/>
        <w:right w:val="none" w:sz="0" w:space="0" w:color="auto"/>
      </w:divBdr>
    </w:div>
    <w:div w:id="157235838">
      <w:bodyDiv w:val="1"/>
      <w:marLeft w:val="0"/>
      <w:marRight w:val="0"/>
      <w:marTop w:val="0"/>
      <w:marBottom w:val="0"/>
      <w:divBdr>
        <w:top w:val="none" w:sz="0" w:space="0" w:color="auto"/>
        <w:left w:val="none" w:sz="0" w:space="0" w:color="auto"/>
        <w:bottom w:val="none" w:sz="0" w:space="0" w:color="auto"/>
        <w:right w:val="none" w:sz="0" w:space="0" w:color="auto"/>
      </w:divBdr>
    </w:div>
    <w:div w:id="194924404">
      <w:bodyDiv w:val="1"/>
      <w:marLeft w:val="0"/>
      <w:marRight w:val="0"/>
      <w:marTop w:val="0"/>
      <w:marBottom w:val="0"/>
      <w:divBdr>
        <w:top w:val="none" w:sz="0" w:space="0" w:color="auto"/>
        <w:left w:val="none" w:sz="0" w:space="0" w:color="auto"/>
        <w:bottom w:val="none" w:sz="0" w:space="0" w:color="auto"/>
        <w:right w:val="none" w:sz="0" w:space="0" w:color="auto"/>
      </w:divBdr>
    </w:div>
    <w:div w:id="244733094">
      <w:bodyDiv w:val="1"/>
      <w:marLeft w:val="0"/>
      <w:marRight w:val="0"/>
      <w:marTop w:val="0"/>
      <w:marBottom w:val="0"/>
      <w:divBdr>
        <w:top w:val="none" w:sz="0" w:space="0" w:color="auto"/>
        <w:left w:val="none" w:sz="0" w:space="0" w:color="auto"/>
        <w:bottom w:val="none" w:sz="0" w:space="0" w:color="auto"/>
        <w:right w:val="none" w:sz="0" w:space="0" w:color="auto"/>
      </w:divBdr>
    </w:div>
    <w:div w:id="290405901">
      <w:bodyDiv w:val="1"/>
      <w:marLeft w:val="0"/>
      <w:marRight w:val="0"/>
      <w:marTop w:val="0"/>
      <w:marBottom w:val="0"/>
      <w:divBdr>
        <w:top w:val="none" w:sz="0" w:space="0" w:color="auto"/>
        <w:left w:val="none" w:sz="0" w:space="0" w:color="auto"/>
        <w:bottom w:val="none" w:sz="0" w:space="0" w:color="auto"/>
        <w:right w:val="none" w:sz="0" w:space="0" w:color="auto"/>
      </w:divBdr>
    </w:div>
    <w:div w:id="437064118">
      <w:bodyDiv w:val="1"/>
      <w:marLeft w:val="0"/>
      <w:marRight w:val="0"/>
      <w:marTop w:val="0"/>
      <w:marBottom w:val="0"/>
      <w:divBdr>
        <w:top w:val="none" w:sz="0" w:space="0" w:color="auto"/>
        <w:left w:val="none" w:sz="0" w:space="0" w:color="auto"/>
        <w:bottom w:val="none" w:sz="0" w:space="0" w:color="auto"/>
        <w:right w:val="none" w:sz="0" w:space="0" w:color="auto"/>
      </w:divBdr>
    </w:div>
    <w:div w:id="447161630">
      <w:bodyDiv w:val="1"/>
      <w:marLeft w:val="0"/>
      <w:marRight w:val="0"/>
      <w:marTop w:val="0"/>
      <w:marBottom w:val="0"/>
      <w:divBdr>
        <w:top w:val="none" w:sz="0" w:space="0" w:color="auto"/>
        <w:left w:val="none" w:sz="0" w:space="0" w:color="auto"/>
        <w:bottom w:val="none" w:sz="0" w:space="0" w:color="auto"/>
        <w:right w:val="none" w:sz="0" w:space="0" w:color="auto"/>
      </w:divBdr>
    </w:div>
    <w:div w:id="511645441">
      <w:bodyDiv w:val="1"/>
      <w:marLeft w:val="0"/>
      <w:marRight w:val="0"/>
      <w:marTop w:val="0"/>
      <w:marBottom w:val="0"/>
      <w:divBdr>
        <w:top w:val="none" w:sz="0" w:space="0" w:color="auto"/>
        <w:left w:val="none" w:sz="0" w:space="0" w:color="auto"/>
        <w:bottom w:val="none" w:sz="0" w:space="0" w:color="auto"/>
        <w:right w:val="none" w:sz="0" w:space="0" w:color="auto"/>
      </w:divBdr>
    </w:div>
    <w:div w:id="576595433">
      <w:bodyDiv w:val="1"/>
      <w:marLeft w:val="0"/>
      <w:marRight w:val="0"/>
      <w:marTop w:val="0"/>
      <w:marBottom w:val="0"/>
      <w:divBdr>
        <w:top w:val="none" w:sz="0" w:space="0" w:color="auto"/>
        <w:left w:val="none" w:sz="0" w:space="0" w:color="auto"/>
        <w:bottom w:val="none" w:sz="0" w:space="0" w:color="auto"/>
        <w:right w:val="none" w:sz="0" w:space="0" w:color="auto"/>
      </w:divBdr>
    </w:div>
    <w:div w:id="580256170">
      <w:bodyDiv w:val="1"/>
      <w:marLeft w:val="0"/>
      <w:marRight w:val="0"/>
      <w:marTop w:val="0"/>
      <w:marBottom w:val="0"/>
      <w:divBdr>
        <w:top w:val="none" w:sz="0" w:space="0" w:color="auto"/>
        <w:left w:val="none" w:sz="0" w:space="0" w:color="auto"/>
        <w:bottom w:val="none" w:sz="0" w:space="0" w:color="auto"/>
        <w:right w:val="none" w:sz="0" w:space="0" w:color="auto"/>
      </w:divBdr>
      <w:divsChild>
        <w:div w:id="210581620">
          <w:marLeft w:val="0"/>
          <w:marRight w:val="0"/>
          <w:marTop w:val="0"/>
          <w:marBottom w:val="0"/>
          <w:divBdr>
            <w:top w:val="none" w:sz="0" w:space="0" w:color="auto"/>
            <w:left w:val="none" w:sz="0" w:space="0" w:color="auto"/>
            <w:bottom w:val="none" w:sz="0" w:space="0" w:color="auto"/>
            <w:right w:val="none" w:sz="0" w:space="0" w:color="auto"/>
          </w:divBdr>
          <w:divsChild>
            <w:div w:id="784891366">
              <w:marLeft w:val="0"/>
              <w:marRight w:val="0"/>
              <w:marTop w:val="0"/>
              <w:marBottom w:val="0"/>
              <w:divBdr>
                <w:top w:val="none" w:sz="0" w:space="0" w:color="auto"/>
                <w:left w:val="none" w:sz="0" w:space="0" w:color="auto"/>
                <w:bottom w:val="none" w:sz="0" w:space="0" w:color="auto"/>
                <w:right w:val="none" w:sz="0" w:space="0" w:color="auto"/>
              </w:divBdr>
            </w:div>
            <w:div w:id="888879193">
              <w:marLeft w:val="0"/>
              <w:marRight w:val="0"/>
              <w:marTop w:val="0"/>
              <w:marBottom w:val="0"/>
              <w:divBdr>
                <w:top w:val="none" w:sz="0" w:space="0" w:color="auto"/>
                <w:left w:val="none" w:sz="0" w:space="0" w:color="auto"/>
                <w:bottom w:val="none" w:sz="0" w:space="0" w:color="auto"/>
                <w:right w:val="none" w:sz="0" w:space="0" w:color="auto"/>
              </w:divBdr>
            </w:div>
            <w:div w:id="1031801814">
              <w:marLeft w:val="0"/>
              <w:marRight w:val="0"/>
              <w:marTop w:val="0"/>
              <w:marBottom w:val="0"/>
              <w:divBdr>
                <w:top w:val="none" w:sz="0" w:space="0" w:color="auto"/>
                <w:left w:val="none" w:sz="0" w:space="0" w:color="auto"/>
                <w:bottom w:val="none" w:sz="0" w:space="0" w:color="auto"/>
                <w:right w:val="none" w:sz="0" w:space="0" w:color="auto"/>
              </w:divBdr>
            </w:div>
            <w:div w:id="1924799570">
              <w:marLeft w:val="0"/>
              <w:marRight w:val="0"/>
              <w:marTop w:val="0"/>
              <w:marBottom w:val="0"/>
              <w:divBdr>
                <w:top w:val="none" w:sz="0" w:space="0" w:color="auto"/>
                <w:left w:val="none" w:sz="0" w:space="0" w:color="auto"/>
                <w:bottom w:val="none" w:sz="0" w:space="0" w:color="auto"/>
                <w:right w:val="none" w:sz="0" w:space="0" w:color="auto"/>
              </w:divBdr>
            </w:div>
          </w:divsChild>
        </w:div>
        <w:div w:id="899439043">
          <w:marLeft w:val="0"/>
          <w:marRight w:val="0"/>
          <w:marTop w:val="0"/>
          <w:marBottom w:val="0"/>
          <w:divBdr>
            <w:top w:val="none" w:sz="0" w:space="0" w:color="auto"/>
            <w:left w:val="none" w:sz="0" w:space="0" w:color="auto"/>
            <w:bottom w:val="none" w:sz="0" w:space="0" w:color="auto"/>
            <w:right w:val="none" w:sz="0" w:space="0" w:color="auto"/>
          </w:divBdr>
          <w:divsChild>
            <w:div w:id="1216039236">
              <w:marLeft w:val="0"/>
              <w:marRight w:val="0"/>
              <w:marTop w:val="0"/>
              <w:marBottom w:val="0"/>
              <w:divBdr>
                <w:top w:val="none" w:sz="0" w:space="0" w:color="auto"/>
                <w:left w:val="none" w:sz="0" w:space="0" w:color="auto"/>
                <w:bottom w:val="none" w:sz="0" w:space="0" w:color="auto"/>
                <w:right w:val="none" w:sz="0" w:space="0" w:color="auto"/>
              </w:divBdr>
            </w:div>
            <w:div w:id="1329014118">
              <w:marLeft w:val="0"/>
              <w:marRight w:val="0"/>
              <w:marTop w:val="0"/>
              <w:marBottom w:val="0"/>
              <w:divBdr>
                <w:top w:val="none" w:sz="0" w:space="0" w:color="auto"/>
                <w:left w:val="none" w:sz="0" w:space="0" w:color="auto"/>
                <w:bottom w:val="none" w:sz="0" w:space="0" w:color="auto"/>
                <w:right w:val="none" w:sz="0" w:space="0" w:color="auto"/>
              </w:divBdr>
            </w:div>
            <w:div w:id="143663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437621">
      <w:bodyDiv w:val="1"/>
      <w:marLeft w:val="0"/>
      <w:marRight w:val="0"/>
      <w:marTop w:val="0"/>
      <w:marBottom w:val="0"/>
      <w:divBdr>
        <w:top w:val="none" w:sz="0" w:space="0" w:color="auto"/>
        <w:left w:val="none" w:sz="0" w:space="0" w:color="auto"/>
        <w:bottom w:val="none" w:sz="0" w:space="0" w:color="auto"/>
        <w:right w:val="none" w:sz="0" w:space="0" w:color="auto"/>
      </w:divBdr>
    </w:div>
    <w:div w:id="657608874">
      <w:bodyDiv w:val="1"/>
      <w:marLeft w:val="0"/>
      <w:marRight w:val="0"/>
      <w:marTop w:val="0"/>
      <w:marBottom w:val="0"/>
      <w:divBdr>
        <w:top w:val="none" w:sz="0" w:space="0" w:color="auto"/>
        <w:left w:val="none" w:sz="0" w:space="0" w:color="auto"/>
        <w:bottom w:val="none" w:sz="0" w:space="0" w:color="auto"/>
        <w:right w:val="none" w:sz="0" w:space="0" w:color="auto"/>
      </w:divBdr>
    </w:div>
    <w:div w:id="709111787">
      <w:bodyDiv w:val="1"/>
      <w:marLeft w:val="0"/>
      <w:marRight w:val="0"/>
      <w:marTop w:val="0"/>
      <w:marBottom w:val="0"/>
      <w:divBdr>
        <w:top w:val="none" w:sz="0" w:space="0" w:color="auto"/>
        <w:left w:val="none" w:sz="0" w:space="0" w:color="auto"/>
        <w:bottom w:val="none" w:sz="0" w:space="0" w:color="auto"/>
        <w:right w:val="none" w:sz="0" w:space="0" w:color="auto"/>
      </w:divBdr>
    </w:div>
    <w:div w:id="822820360">
      <w:bodyDiv w:val="1"/>
      <w:marLeft w:val="0"/>
      <w:marRight w:val="0"/>
      <w:marTop w:val="0"/>
      <w:marBottom w:val="0"/>
      <w:divBdr>
        <w:top w:val="none" w:sz="0" w:space="0" w:color="auto"/>
        <w:left w:val="none" w:sz="0" w:space="0" w:color="auto"/>
        <w:bottom w:val="none" w:sz="0" w:space="0" w:color="auto"/>
        <w:right w:val="none" w:sz="0" w:space="0" w:color="auto"/>
      </w:divBdr>
    </w:div>
    <w:div w:id="960723430">
      <w:bodyDiv w:val="1"/>
      <w:marLeft w:val="0"/>
      <w:marRight w:val="0"/>
      <w:marTop w:val="0"/>
      <w:marBottom w:val="0"/>
      <w:divBdr>
        <w:top w:val="none" w:sz="0" w:space="0" w:color="auto"/>
        <w:left w:val="none" w:sz="0" w:space="0" w:color="auto"/>
        <w:bottom w:val="none" w:sz="0" w:space="0" w:color="auto"/>
        <w:right w:val="none" w:sz="0" w:space="0" w:color="auto"/>
      </w:divBdr>
      <w:divsChild>
        <w:div w:id="10304784">
          <w:marLeft w:val="0"/>
          <w:marRight w:val="0"/>
          <w:marTop w:val="0"/>
          <w:marBottom w:val="0"/>
          <w:divBdr>
            <w:top w:val="none" w:sz="0" w:space="0" w:color="auto"/>
            <w:left w:val="none" w:sz="0" w:space="0" w:color="auto"/>
            <w:bottom w:val="none" w:sz="0" w:space="0" w:color="auto"/>
            <w:right w:val="none" w:sz="0" w:space="0" w:color="auto"/>
          </w:divBdr>
          <w:divsChild>
            <w:div w:id="909460060">
              <w:marLeft w:val="0"/>
              <w:marRight w:val="0"/>
              <w:marTop w:val="0"/>
              <w:marBottom w:val="0"/>
              <w:divBdr>
                <w:top w:val="none" w:sz="0" w:space="0" w:color="auto"/>
                <w:left w:val="none" w:sz="0" w:space="0" w:color="auto"/>
                <w:bottom w:val="none" w:sz="0" w:space="0" w:color="auto"/>
                <w:right w:val="none" w:sz="0" w:space="0" w:color="auto"/>
              </w:divBdr>
            </w:div>
            <w:div w:id="1405688864">
              <w:marLeft w:val="0"/>
              <w:marRight w:val="0"/>
              <w:marTop w:val="0"/>
              <w:marBottom w:val="0"/>
              <w:divBdr>
                <w:top w:val="none" w:sz="0" w:space="0" w:color="auto"/>
                <w:left w:val="none" w:sz="0" w:space="0" w:color="auto"/>
                <w:bottom w:val="none" w:sz="0" w:space="0" w:color="auto"/>
                <w:right w:val="none" w:sz="0" w:space="0" w:color="auto"/>
              </w:divBdr>
            </w:div>
            <w:div w:id="2106146975">
              <w:marLeft w:val="0"/>
              <w:marRight w:val="0"/>
              <w:marTop w:val="0"/>
              <w:marBottom w:val="0"/>
              <w:divBdr>
                <w:top w:val="none" w:sz="0" w:space="0" w:color="auto"/>
                <w:left w:val="none" w:sz="0" w:space="0" w:color="auto"/>
                <w:bottom w:val="none" w:sz="0" w:space="0" w:color="auto"/>
                <w:right w:val="none" w:sz="0" w:space="0" w:color="auto"/>
              </w:divBdr>
            </w:div>
          </w:divsChild>
        </w:div>
        <w:div w:id="1768227512">
          <w:marLeft w:val="0"/>
          <w:marRight w:val="0"/>
          <w:marTop w:val="0"/>
          <w:marBottom w:val="0"/>
          <w:divBdr>
            <w:top w:val="none" w:sz="0" w:space="0" w:color="auto"/>
            <w:left w:val="none" w:sz="0" w:space="0" w:color="auto"/>
            <w:bottom w:val="none" w:sz="0" w:space="0" w:color="auto"/>
            <w:right w:val="none" w:sz="0" w:space="0" w:color="auto"/>
          </w:divBdr>
          <w:divsChild>
            <w:div w:id="386074650">
              <w:marLeft w:val="0"/>
              <w:marRight w:val="0"/>
              <w:marTop w:val="0"/>
              <w:marBottom w:val="0"/>
              <w:divBdr>
                <w:top w:val="none" w:sz="0" w:space="0" w:color="auto"/>
                <w:left w:val="none" w:sz="0" w:space="0" w:color="auto"/>
                <w:bottom w:val="none" w:sz="0" w:space="0" w:color="auto"/>
                <w:right w:val="none" w:sz="0" w:space="0" w:color="auto"/>
              </w:divBdr>
            </w:div>
            <w:div w:id="1154763943">
              <w:marLeft w:val="0"/>
              <w:marRight w:val="0"/>
              <w:marTop w:val="0"/>
              <w:marBottom w:val="0"/>
              <w:divBdr>
                <w:top w:val="none" w:sz="0" w:space="0" w:color="auto"/>
                <w:left w:val="none" w:sz="0" w:space="0" w:color="auto"/>
                <w:bottom w:val="none" w:sz="0" w:space="0" w:color="auto"/>
                <w:right w:val="none" w:sz="0" w:space="0" w:color="auto"/>
              </w:divBdr>
            </w:div>
            <w:div w:id="1289164551">
              <w:marLeft w:val="0"/>
              <w:marRight w:val="0"/>
              <w:marTop w:val="0"/>
              <w:marBottom w:val="0"/>
              <w:divBdr>
                <w:top w:val="none" w:sz="0" w:space="0" w:color="auto"/>
                <w:left w:val="none" w:sz="0" w:space="0" w:color="auto"/>
                <w:bottom w:val="none" w:sz="0" w:space="0" w:color="auto"/>
                <w:right w:val="none" w:sz="0" w:space="0" w:color="auto"/>
              </w:divBdr>
            </w:div>
            <w:div w:id="186354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611524">
      <w:bodyDiv w:val="1"/>
      <w:marLeft w:val="0"/>
      <w:marRight w:val="0"/>
      <w:marTop w:val="0"/>
      <w:marBottom w:val="0"/>
      <w:divBdr>
        <w:top w:val="none" w:sz="0" w:space="0" w:color="auto"/>
        <w:left w:val="none" w:sz="0" w:space="0" w:color="auto"/>
        <w:bottom w:val="none" w:sz="0" w:space="0" w:color="auto"/>
        <w:right w:val="none" w:sz="0" w:space="0" w:color="auto"/>
      </w:divBdr>
    </w:div>
    <w:div w:id="1092118185">
      <w:bodyDiv w:val="1"/>
      <w:marLeft w:val="0"/>
      <w:marRight w:val="0"/>
      <w:marTop w:val="0"/>
      <w:marBottom w:val="0"/>
      <w:divBdr>
        <w:top w:val="none" w:sz="0" w:space="0" w:color="auto"/>
        <w:left w:val="none" w:sz="0" w:space="0" w:color="auto"/>
        <w:bottom w:val="none" w:sz="0" w:space="0" w:color="auto"/>
        <w:right w:val="none" w:sz="0" w:space="0" w:color="auto"/>
      </w:divBdr>
    </w:div>
    <w:div w:id="1103961656">
      <w:bodyDiv w:val="1"/>
      <w:marLeft w:val="0"/>
      <w:marRight w:val="0"/>
      <w:marTop w:val="0"/>
      <w:marBottom w:val="0"/>
      <w:divBdr>
        <w:top w:val="none" w:sz="0" w:space="0" w:color="auto"/>
        <w:left w:val="none" w:sz="0" w:space="0" w:color="auto"/>
        <w:bottom w:val="none" w:sz="0" w:space="0" w:color="auto"/>
        <w:right w:val="none" w:sz="0" w:space="0" w:color="auto"/>
      </w:divBdr>
    </w:div>
    <w:div w:id="1196693994">
      <w:bodyDiv w:val="1"/>
      <w:marLeft w:val="0"/>
      <w:marRight w:val="0"/>
      <w:marTop w:val="0"/>
      <w:marBottom w:val="0"/>
      <w:divBdr>
        <w:top w:val="none" w:sz="0" w:space="0" w:color="auto"/>
        <w:left w:val="none" w:sz="0" w:space="0" w:color="auto"/>
        <w:bottom w:val="none" w:sz="0" w:space="0" w:color="auto"/>
        <w:right w:val="none" w:sz="0" w:space="0" w:color="auto"/>
      </w:divBdr>
    </w:div>
    <w:div w:id="1215384120">
      <w:bodyDiv w:val="1"/>
      <w:marLeft w:val="0"/>
      <w:marRight w:val="0"/>
      <w:marTop w:val="0"/>
      <w:marBottom w:val="0"/>
      <w:divBdr>
        <w:top w:val="none" w:sz="0" w:space="0" w:color="auto"/>
        <w:left w:val="none" w:sz="0" w:space="0" w:color="auto"/>
        <w:bottom w:val="none" w:sz="0" w:space="0" w:color="auto"/>
        <w:right w:val="none" w:sz="0" w:space="0" w:color="auto"/>
      </w:divBdr>
    </w:div>
    <w:div w:id="1228496717">
      <w:bodyDiv w:val="1"/>
      <w:marLeft w:val="0"/>
      <w:marRight w:val="0"/>
      <w:marTop w:val="0"/>
      <w:marBottom w:val="0"/>
      <w:divBdr>
        <w:top w:val="none" w:sz="0" w:space="0" w:color="auto"/>
        <w:left w:val="none" w:sz="0" w:space="0" w:color="auto"/>
        <w:bottom w:val="none" w:sz="0" w:space="0" w:color="auto"/>
        <w:right w:val="none" w:sz="0" w:space="0" w:color="auto"/>
      </w:divBdr>
    </w:div>
    <w:div w:id="1309168066">
      <w:bodyDiv w:val="1"/>
      <w:marLeft w:val="0"/>
      <w:marRight w:val="0"/>
      <w:marTop w:val="0"/>
      <w:marBottom w:val="0"/>
      <w:divBdr>
        <w:top w:val="none" w:sz="0" w:space="0" w:color="auto"/>
        <w:left w:val="none" w:sz="0" w:space="0" w:color="auto"/>
        <w:bottom w:val="none" w:sz="0" w:space="0" w:color="auto"/>
        <w:right w:val="none" w:sz="0" w:space="0" w:color="auto"/>
      </w:divBdr>
    </w:div>
    <w:div w:id="1350181023">
      <w:bodyDiv w:val="1"/>
      <w:marLeft w:val="0"/>
      <w:marRight w:val="0"/>
      <w:marTop w:val="0"/>
      <w:marBottom w:val="0"/>
      <w:divBdr>
        <w:top w:val="none" w:sz="0" w:space="0" w:color="auto"/>
        <w:left w:val="none" w:sz="0" w:space="0" w:color="auto"/>
        <w:bottom w:val="none" w:sz="0" w:space="0" w:color="auto"/>
        <w:right w:val="none" w:sz="0" w:space="0" w:color="auto"/>
      </w:divBdr>
    </w:div>
    <w:div w:id="1353192657">
      <w:bodyDiv w:val="1"/>
      <w:marLeft w:val="0"/>
      <w:marRight w:val="0"/>
      <w:marTop w:val="0"/>
      <w:marBottom w:val="0"/>
      <w:divBdr>
        <w:top w:val="none" w:sz="0" w:space="0" w:color="auto"/>
        <w:left w:val="none" w:sz="0" w:space="0" w:color="auto"/>
        <w:bottom w:val="none" w:sz="0" w:space="0" w:color="auto"/>
        <w:right w:val="none" w:sz="0" w:space="0" w:color="auto"/>
      </w:divBdr>
    </w:div>
    <w:div w:id="1363631409">
      <w:bodyDiv w:val="1"/>
      <w:marLeft w:val="0"/>
      <w:marRight w:val="0"/>
      <w:marTop w:val="0"/>
      <w:marBottom w:val="0"/>
      <w:divBdr>
        <w:top w:val="none" w:sz="0" w:space="0" w:color="auto"/>
        <w:left w:val="none" w:sz="0" w:space="0" w:color="auto"/>
        <w:bottom w:val="none" w:sz="0" w:space="0" w:color="auto"/>
        <w:right w:val="none" w:sz="0" w:space="0" w:color="auto"/>
      </w:divBdr>
    </w:div>
    <w:div w:id="1407806151">
      <w:bodyDiv w:val="1"/>
      <w:marLeft w:val="0"/>
      <w:marRight w:val="0"/>
      <w:marTop w:val="0"/>
      <w:marBottom w:val="0"/>
      <w:divBdr>
        <w:top w:val="none" w:sz="0" w:space="0" w:color="auto"/>
        <w:left w:val="none" w:sz="0" w:space="0" w:color="auto"/>
        <w:bottom w:val="none" w:sz="0" w:space="0" w:color="auto"/>
        <w:right w:val="none" w:sz="0" w:space="0" w:color="auto"/>
      </w:divBdr>
    </w:div>
    <w:div w:id="1430077326">
      <w:marLeft w:val="0"/>
      <w:marRight w:val="0"/>
      <w:marTop w:val="0"/>
      <w:marBottom w:val="0"/>
      <w:divBdr>
        <w:top w:val="none" w:sz="0" w:space="0" w:color="auto"/>
        <w:left w:val="none" w:sz="0" w:space="0" w:color="auto"/>
        <w:bottom w:val="none" w:sz="0" w:space="0" w:color="auto"/>
        <w:right w:val="none" w:sz="0" w:space="0" w:color="auto"/>
      </w:divBdr>
    </w:div>
    <w:div w:id="1451822435">
      <w:bodyDiv w:val="1"/>
      <w:marLeft w:val="0"/>
      <w:marRight w:val="0"/>
      <w:marTop w:val="0"/>
      <w:marBottom w:val="0"/>
      <w:divBdr>
        <w:top w:val="none" w:sz="0" w:space="0" w:color="auto"/>
        <w:left w:val="none" w:sz="0" w:space="0" w:color="auto"/>
        <w:bottom w:val="none" w:sz="0" w:space="0" w:color="auto"/>
        <w:right w:val="none" w:sz="0" w:space="0" w:color="auto"/>
      </w:divBdr>
    </w:div>
    <w:div w:id="1500998989">
      <w:bodyDiv w:val="1"/>
      <w:marLeft w:val="0"/>
      <w:marRight w:val="0"/>
      <w:marTop w:val="0"/>
      <w:marBottom w:val="0"/>
      <w:divBdr>
        <w:top w:val="none" w:sz="0" w:space="0" w:color="auto"/>
        <w:left w:val="none" w:sz="0" w:space="0" w:color="auto"/>
        <w:bottom w:val="none" w:sz="0" w:space="0" w:color="auto"/>
        <w:right w:val="none" w:sz="0" w:space="0" w:color="auto"/>
      </w:divBdr>
    </w:div>
    <w:div w:id="1533690578">
      <w:bodyDiv w:val="1"/>
      <w:marLeft w:val="0"/>
      <w:marRight w:val="0"/>
      <w:marTop w:val="0"/>
      <w:marBottom w:val="0"/>
      <w:divBdr>
        <w:top w:val="none" w:sz="0" w:space="0" w:color="auto"/>
        <w:left w:val="none" w:sz="0" w:space="0" w:color="auto"/>
        <w:bottom w:val="none" w:sz="0" w:space="0" w:color="auto"/>
        <w:right w:val="none" w:sz="0" w:space="0" w:color="auto"/>
      </w:divBdr>
    </w:div>
    <w:div w:id="1561014177">
      <w:bodyDiv w:val="1"/>
      <w:marLeft w:val="0"/>
      <w:marRight w:val="0"/>
      <w:marTop w:val="0"/>
      <w:marBottom w:val="0"/>
      <w:divBdr>
        <w:top w:val="none" w:sz="0" w:space="0" w:color="auto"/>
        <w:left w:val="none" w:sz="0" w:space="0" w:color="auto"/>
        <w:bottom w:val="none" w:sz="0" w:space="0" w:color="auto"/>
        <w:right w:val="none" w:sz="0" w:space="0" w:color="auto"/>
      </w:divBdr>
    </w:div>
    <w:div w:id="1566794735">
      <w:bodyDiv w:val="1"/>
      <w:marLeft w:val="0"/>
      <w:marRight w:val="0"/>
      <w:marTop w:val="0"/>
      <w:marBottom w:val="0"/>
      <w:divBdr>
        <w:top w:val="none" w:sz="0" w:space="0" w:color="auto"/>
        <w:left w:val="none" w:sz="0" w:space="0" w:color="auto"/>
        <w:bottom w:val="none" w:sz="0" w:space="0" w:color="auto"/>
        <w:right w:val="none" w:sz="0" w:space="0" w:color="auto"/>
      </w:divBdr>
    </w:div>
    <w:div w:id="1587883280">
      <w:bodyDiv w:val="1"/>
      <w:marLeft w:val="0"/>
      <w:marRight w:val="0"/>
      <w:marTop w:val="0"/>
      <w:marBottom w:val="0"/>
      <w:divBdr>
        <w:top w:val="none" w:sz="0" w:space="0" w:color="auto"/>
        <w:left w:val="none" w:sz="0" w:space="0" w:color="auto"/>
        <w:bottom w:val="none" w:sz="0" w:space="0" w:color="auto"/>
        <w:right w:val="none" w:sz="0" w:space="0" w:color="auto"/>
      </w:divBdr>
    </w:div>
    <w:div w:id="1674064217">
      <w:bodyDiv w:val="1"/>
      <w:marLeft w:val="0"/>
      <w:marRight w:val="0"/>
      <w:marTop w:val="0"/>
      <w:marBottom w:val="0"/>
      <w:divBdr>
        <w:top w:val="none" w:sz="0" w:space="0" w:color="auto"/>
        <w:left w:val="none" w:sz="0" w:space="0" w:color="auto"/>
        <w:bottom w:val="none" w:sz="0" w:space="0" w:color="auto"/>
        <w:right w:val="none" w:sz="0" w:space="0" w:color="auto"/>
      </w:divBdr>
    </w:div>
    <w:div w:id="1689480561">
      <w:bodyDiv w:val="1"/>
      <w:marLeft w:val="0"/>
      <w:marRight w:val="0"/>
      <w:marTop w:val="0"/>
      <w:marBottom w:val="0"/>
      <w:divBdr>
        <w:top w:val="none" w:sz="0" w:space="0" w:color="auto"/>
        <w:left w:val="none" w:sz="0" w:space="0" w:color="auto"/>
        <w:bottom w:val="none" w:sz="0" w:space="0" w:color="auto"/>
        <w:right w:val="none" w:sz="0" w:space="0" w:color="auto"/>
      </w:divBdr>
    </w:div>
    <w:div w:id="1704942312">
      <w:bodyDiv w:val="1"/>
      <w:marLeft w:val="0"/>
      <w:marRight w:val="0"/>
      <w:marTop w:val="0"/>
      <w:marBottom w:val="0"/>
      <w:divBdr>
        <w:top w:val="none" w:sz="0" w:space="0" w:color="auto"/>
        <w:left w:val="none" w:sz="0" w:space="0" w:color="auto"/>
        <w:bottom w:val="none" w:sz="0" w:space="0" w:color="auto"/>
        <w:right w:val="none" w:sz="0" w:space="0" w:color="auto"/>
      </w:divBdr>
    </w:div>
    <w:div w:id="1710644156">
      <w:bodyDiv w:val="1"/>
      <w:marLeft w:val="0"/>
      <w:marRight w:val="0"/>
      <w:marTop w:val="0"/>
      <w:marBottom w:val="0"/>
      <w:divBdr>
        <w:top w:val="none" w:sz="0" w:space="0" w:color="auto"/>
        <w:left w:val="none" w:sz="0" w:space="0" w:color="auto"/>
        <w:bottom w:val="none" w:sz="0" w:space="0" w:color="auto"/>
        <w:right w:val="none" w:sz="0" w:space="0" w:color="auto"/>
      </w:divBdr>
    </w:div>
    <w:div w:id="1748576559">
      <w:bodyDiv w:val="1"/>
      <w:marLeft w:val="0"/>
      <w:marRight w:val="0"/>
      <w:marTop w:val="0"/>
      <w:marBottom w:val="0"/>
      <w:divBdr>
        <w:top w:val="none" w:sz="0" w:space="0" w:color="auto"/>
        <w:left w:val="none" w:sz="0" w:space="0" w:color="auto"/>
        <w:bottom w:val="none" w:sz="0" w:space="0" w:color="auto"/>
        <w:right w:val="none" w:sz="0" w:space="0" w:color="auto"/>
      </w:divBdr>
    </w:div>
    <w:div w:id="1870216808">
      <w:bodyDiv w:val="1"/>
      <w:marLeft w:val="0"/>
      <w:marRight w:val="0"/>
      <w:marTop w:val="0"/>
      <w:marBottom w:val="0"/>
      <w:divBdr>
        <w:top w:val="none" w:sz="0" w:space="0" w:color="auto"/>
        <w:left w:val="none" w:sz="0" w:space="0" w:color="auto"/>
        <w:bottom w:val="none" w:sz="0" w:space="0" w:color="auto"/>
        <w:right w:val="none" w:sz="0" w:space="0" w:color="auto"/>
      </w:divBdr>
    </w:div>
    <w:div w:id="1892493774">
      <w:bodyDiv w:val="1"/>
      <w:marLeft w:val="0"/>
      <w:marRight w:val="0"/>
      <w:marTop w:val="0"/>
      <w:marBottom w:val="0"/>
      <w:divBdr>
        <w:top w:val="none" w:sz="0" w:space="0" w:color="auto"/>
        <w:left w:val="none" w:sz="0" w:space="0" w:color="auto"/>
        <w:bottom w:val="none" w:sz="0" w:space="0" w:color="auto"/>
        <w:right w:val="none" w:sz="0" w:space="0" w:color="auto"/>
      </w:divBdr>
    </w:div>
    <w:div w:id="1922833181">
      <w:bodyDiv w:val="1"/>
      <w:marLeft w:val="0"/>
      <w:marRight w:val="0"/>
      <w:marTop w:val="0"/>
      <w:marBottom w:val="0"/>
      <w:divBdr>
        <w:top w:val="none" w:sz="0" w:space="0" w:color="auto"/>
        <w:left w:val="none" w:sz="0" w:space="0" w:color="auto"/>
        <w:bottom w:val="none" w:sz="0" w:space="0" w:color="auto"/>
        <w:right w:val="none" w:sz="0" w:space="0" w:color="auto"/>
      </w:divBdr>
    </w:div>
    <w:div w:id="1938126577">
      <w:bodyDiv w:val="1"/>
      <w:marLeft w:val="0"/>
      <w:marRight w:val="0"/>
      <w:marTop w:val="0"/>
      <w:marBottom w:val="0"/>
      <w:divBdr>
        <w:top w:val="none" w:sz="0" w:space="0" w:color="auto"/>
        <w:left w:val="none" w:sz="0" w:space="0" w:color="auto"/>
        <w:bottom w:val="none" w:sz="0" w:space="0" w:color="auto"/>
        <w:right w:val="none" w:sz="0" w:space="0" w:color="auto"/>
      </w:divBdr>
    </w:div>
    <w:div w:id="2036032192">
      <w:bodyDiv w:val="1"/>
      <w:marLeft w:val="0"/>
      <w:marRight w:val="0"/>
      <w:marTop w:val="0"/>
      <w:marBottom w:val="0"/>
      <w:divBdr>
        <w:top w:val="none" w:sz="0" w:space="0" w:color="auto"/>
        <w:left w:val="none" w:sz="0" w:space="0" w:color="auto"/>
        <w:bottom w:val="none" w:sz="0" w:space="0" w:color="auto"/>
        <w:right w:val="none" w:sz="0" w:space="0" w:color="auto"/>
      </w:divBdr>
    </w:div>
    <w:div w:id="2037582412">
      <w:bodyDiv w:val="1"/>
      <w:marLeft w:val="0"/>
      <w:marRight w:val="0"/>
      <w:marTop w:val="0"/>
      <w:marBottom w:val="0"/>
      <w:divBdr>
        <w:top w:val="none" w:sz="0" w:space="0" w:color="auto"/>
        <w:left w:val="none" w:sz="0" w:space="0" w:color="auto"/>
        <w:bottom w:val="none" w:sz="0" w:space="0" w:color="auto"/>
        <w:right w:val="none" w:sz="0" w:space="0" w:color="auto"/>
      </w:divBdr>
    </w:div>
    <w:div w:id="2060586750">
      <w:bodyDiv w:val="1"/>
      <w:marLeft w:val="0"/>
      <w:marRight w:val="0"/>
      <w:marTop w:val="0"/>
      <w:marBottom w:val="0"/>
      <w:divBdr>
        <w:top w:val="none" w:sz="0" w:space="0" w:color="auto"/>
        <w:left w:val="none" w:sz="0" w:space="0" w:color="auto"/>
        <w:bottom w:val="none" w:sz="0" w:space="0" w:color="auto"/>
        <w:right w:val="none" w:sz="0" w:space="0" w:color="auto"/>
      </w:divBdr>
    </w:div>
    <w:div w:id="2094542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3.png" Id="rId13" /><Relationship Type="http://schemas.openxmlformats.org/officeDocument/2006/relationships/image" Target="media/image8.png" Id="rId26" /><Relationship Type="http://schemas.openxmlformats.org/officeDocument/2006/relationships/image" Target="media/image12.png" Id="rId39" /><Relationship Type="http://schemas.openxmlformats.org/officeDocument/2006/relationships/hyperlink" Target="https://managementisajourney.com/leading-change-step-2-create-the-guiding-coalition/" TargetMode="External" Id="rId34" /><Relationship Type="http://schemas.openxmlformats.org/officeDocument/2006/relationships/header" Target="header2.xml" Id="rId42"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hyperlink" Target="https://www.investopedia.com/terms/s/swot.asp" TargetMode="External" Id="rId29"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1" /><Relationship Type="http://schemas.openxmlformats.org/officeDocument/2006/relationships/image" Target="media/image6.png" Id="rId24" /><Relationship Type="http://schemas.openxmlformats.org/officeDocument/2006/relationships/hyperlink" Target="https://www.kotterinc.com/" TargetMode="External" Id="rId32" /><Relationship Type="http://schemas.openxmlformats.org/officeDocument/2006/relationships/footer" Target="footer1.xml" Id="rId37" /><Relationship Type="http://schemas.openxmlformats.org/officeDocument/2006/relationships/image" Target="media/image13.png" Id="rId40" /><Relationship Type="http://schemas.openxmlformats.org/officeDocument/2006/relationships/theme" Target="theme/theme1.xml" Id="rId45" /><Relationship Type="http://schemas.openxmlformats.org/officeDocument/2006/relationships/numbering" Target="numbering.xml" Id="rId5" /><Relationship Type="http://schemas.openxmlformats.org/officeDocument/2006/relationships/header" Target="header1.xml" Id="rId36" /><Relationship Type="http://schemas.openxmlformats.org/officeDocument/2006/relationships/endnotes" Target="endnotes.xml" Id="rId10" /><Relationship Type="http://schemas.openxmlformats.org/officeDocument/2006/relationships/hyperlink" Target="https://www.kotterinc.com/" TargetMode="External" Id="rId31" /><Relationship Type="http://schemas.openxmlformats.org/officeDocument/2006/relationships/fontTable" Target="fontTable.xml" Id="rId44"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4.png" Id="rId22" /><Relationship Type="http://schemas.openxmlformats.org/officeDocument/2006/relationships/image" Target="media/image9.png" Id="rId27" /><Relationship Type="http://schemas.openxmlformats.org/officeDocument/2006/relationships/hyperlink" Target="https://www.kotterinc.com/" TargetMode="External" Id="rId30" /><Relationship Type="http://schemas.openxmlformats.org/officeDocument/2006/relationships/hyperlink" Target="https://www.linkedin.com/pulse/change-management-process-step-4-enlisting-volunteer-army-von-ahn/" TargetMode="External" Id="rId35" /><Relationship Type="http://schemas.openxmlformats.org/officeDocument/2006/relationships/footer" Target="footer2.xml" Id="rId43" /><Relationship Type="http://schemas.openxmlformats.org/officeDocument/2006/relationships/webSettings" Target="webSettings.xml" Id="rId8" /><Relationship Type="http://schemas.openxmlformats.org/officeDocument/2006/relationships/customXml" Target="../customXml/item3.xml" Id="rId3" /><Relationship Type="http://schemas.openxmlformats.org/officeDocument/2006/relationships/image" Target="media/image2.png" Id="rId12" /><Relationship Type="http://schemas.openxmlformats.org/officeDocument/2006/relationships/image" Target="media/image7.png" Id="rId25" /><Relationship Type="http://schemas.openxmlformats.org/officeDocument/2006/relationships/hyperlink" Target="https://www.kotterinc.com/8-steps-process-for-leading-change/" TargetMode="External" Id="rId33" /><Relationship Type="http://schemas.openxmlformats.org/officeDocument/2006/relationships/image" Target="media/image11.png" Id="rId38" /><Relationship Type="http://schemas.openxmlformats.org/officeDocument/2006/relationships/image" Target="media/image14.png" Id="rId41" /><Relationship Type="http://schemas.openxmlformats.org/officeDocument/2006/relationships/hyperlink" Target="https://www.kotterinc.com/8-steps-process-for-leading-change/" TargetMode="External" Id="Re348363e64364f62" /><Relationship Type="http://schemas.openxmlformats.org/officeDocument/2006/relationships/hyperlink" Target="https://www.kotterinc.com/8-steps-process-for-leading-change/" TargetMode="External" Id="Raa4c5a924d1d4ebd" /><Relationship Type="http://schemas.openxmlformats.org/officeDocument/2006/relationships/hyperlink" Target="https://www.kotterinc.com/8-steps-process-for-leading-change/" TargetMode="External" Id="R67f62197f8a84db9" /><Relationship Type="http://schemas.openxmlformats.org/officeDocument/2006/relationships/hyperlink" Target="https://www.kotterinc.com/8-steps-process-for-leading-change/" TargetMode="External" Id="R1c34905059ec4310" /><Relationship Type="http://schemas.openxmlformats.org/officeDocument/2006/relationships/hyperlink" Target="https://www.kotterinc.com/8-steps-process-for-leading-change/" TargetMode="External" Id="Rf1571a0b5ce64acc" /><Relationship Type="http://schemas.openxmlformats.org/officeDocument/2006/relationships/hyperlink" Target="https://www.kotterinc.com/8-steps-process-for-leading-change/" TargetMode="External" Id="Rb46220257cb94f22" /><Relationship Type="http://schemas.openxmlformats.org/officeDocument/2006/relationships/hyperlink" Target="https://www.kotterinc.com/8-steps-process-for-leading-change/" TargetMode="External" Id="R2e9327cb73b04f61" /><Relationship Type="http://schemas.openxmlformats.org/officeDocument/2006/relationships/hyperlink" Target="https://www.kotterinc.com/8-steps-process-for-leading-change/" TargetMode="External" Id="Ra50e0446be1c4e4c" /><Relationship Type="http://schemas.openxmlformats.org/officeDocument/2006/relationships/image" Target="/media/imagef.png" Id="R9f3ef8a8f12546b5" /><Relationship Type="http://schemas.openxmlformats.org/officeDocument/2006/relationships/image" Target="/media/image10.png" Id="R2b80c32f8e2949fc" /><Relationship Type="http://schemas.openxmlformats.org/officeDocument/2006/relationships/image" Target="/media/image11.png" Id="R1a6a5f89d0294393" /><Relationship Type="http://schemas.openxmlformats.org/officeDocument/2006/relationships/image" Target="/media/image12.png" Id="R91629f1933564167" /><Relationship Type="http://schemas.openxmlformats.org/officeDocument/2006/relationships/image" Target="/media/image13.png" Id="R31f8066df2584610" /><Relationship Type="http://schemas.openxmlformats.org/officeDocument/2006/relationships/image" Target="/media/image14.png" Id="Reae0bed7d8c04810" /><Relationship Type="http://schemas.openxmlformats.org/officeDocument/2006/relationships/image" Target="/media/image15.png" Id="R0ae7b876d5f94ae3" /><Relationship Type="http://schemas.openxmlformats.org/officeDocument/2006/relationships/image" Target="/media/image16.png" Id="R0caba8d0ea954fe4" /><Relationship Type="http://schemas.openxmlformats.org/officeDocument/2006/relationships/image" Target="/media/image17.png" Id="R8d2edfb5854e48e7" /><Relationship Type="http://schemas.openxmlformats.org/officeDocument/2006/relationships/image" Target="/media/image18.png" Id="Redac0f8ea09e4b92" /><Relationship Type="http://schemas.openxmlformats.org/officeDocument/2006/relationships/image" Target="/media/image19.png" Id="R9d19c17b5b7244d3" /><Relationship Type="http://schemas.openxmlformats.org/officeDocument/2006/relationships/image" Target="/media/image1a.png" Id="R7926707f9ad440f9" /><Relationship Type="http://schemas.openxmlformats.org/officeDocument/2006/relationships/image" Target="/media/image1b.png" Id="Rd738f56a5a6a472b" /><Relationship Type="http://schemas.openxmlformats.org/officeDocument/2006/relationships/image" Target="/media/image1c.png" Id="Rdf27faff0b9c4fba" /><Relationship Type="http://schemas.openxmlformats.org/officeDocument/2006/relationships/image" Target="/media/image1d.png" Id="R65fe6493a0e94105" /><Relationship Type="http://schemas.openxmlformats.org/officeDocument/2006/relationships/image" Target="/media/image1e.png" Id="R07557be0492e4e97" /><Relationship Type="http://schemas.openxmlformats.org/officeDocument/2006/relationships/image" Target="/media/image1f.png" Id="R781daf90501649ed" /><Relationship Type="http://schemas.openxmlformats.org/officeDocument/2006/relationships/image" Target="/media/image20.png" Id="R68e7ae08f3a84414" /><Relationship Type="http://schemas.openxmlformats.org/officeDocument/2006/relationships/header" Target="/word/header3.xml" Id="R9d89b107740e45f5" /><Relationship Type="http://schemas.openxmlformats.org/officeDocument/2006/relationships/footer" Target="/word/footer3.xml" Id="R223dff5df1ef4982" /><Relationship Type="http://schemas.openxmlformats.org/officeDocument/2006/relationships/header" Target="/word/header4.xml" Id="R4534207b48104cd7" /><Relationship Type="http://schemas.openxmlformats.org/officeDocument/2006/relationships/footer" Target="/word/footer4.xml" Id="Rd3b469665ec44d59"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mmat\AppData\Local\Microsoft\Windows\Temporary%20Internet%20Files\Content.Outlook\5SBTYKIV\Oval%20BRS%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11C2FC58F8975147B999BA55EDE0FFA9" ma:contentTypeVersion="10" ma:contentTypeDescription="Create a new document." ma:contentTypeScope="" ma:versionID="c23c649dd8d49714381ed1eb63664273">
  <xsd:schema xmlns:xsd="http://www.w3.org/2001/XMLSchema" xmlns:xs="http://www.w3.org/2001/XMLSchema" xmlns:p="http://schemas.microsoft.com/office/2006/metadata/properties" xmlns:ns2="3ae6a672-725b-4fe8-a104-a891d503f460" targetNamespace="http://schemas.microsoft.com/office/2006/metadata/properties" ma:root="true" ma:fieldsID="2f6be696cf3aacc27ebfe91096bb548e" ns2:_="">
    <xsd:import namespace="3ae6a672-725b-4fe8-a104-a891d503f460"/>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ae6a672-725b-4fe8-a104-a891d503f46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1CF4477-B35E-46DE-BE6B-D3D9209CA81D}">
  <ds:schemaRefs>
    <ds:schemaRef ds:uri="http://schemas.openxmlformats.org/officeDocument/2006/bibliography"/>
  </ds:schemaRefs>
</ds:datastoreItem>
</file>

<file path=customXml/itemProps2.xml><?xml version="1.0" encoding="utf-8"?>
<ds:datastoreItem xmlns:ds="http://schemas.openxmlformats.org/officeDocument/2006/customXml" ds:itemID="{1D14980D-4ADB-4C94-9DEE-DF5191115D9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4C5B164-713C-4359-B03A-9549C2985339}">
  <ds:schemaRefs>
    <ds:schemaRef ds:uri="http://schemas.microsoft.com/sharepoint/v3/contenttype/forms"/>
  </ds:schemaRefs>
</ds:datastoreItem>
</file>

<file path=customXml/itemProps4.xml><?xml version="1.0" encoding="utf-8"?>
<ds:datastoreItem xmlns:ds="http://schemas.openxmlformats.org/officeDocument/2006/customXml" ds:itemID="{B0568AD5-DDAD-4D79-8577-7871239B92F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ae6a672-725b-4fe8-a104-a891d503f46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Oval%20BRS%20template.dot</ap:Template>
  <ap:Application>Microsoft Word for the web</ap:Application>
  <ap:DocSecurity>4</ap:DocSecurity>
  <ap:ScaleCrop>false</ap:ScaleCrop>
  <ap:Company>International Finacial Data Services</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New Business Requirements</dc:title>
  <dc:subject/>
  <dc:creator>Armson, Matthew</dc:creator>
  <cp:keywords/>
  <cp:lastModifiedBy>Stefano Piras</cp:lastModifiedBy>
  <cp:revision>43</cp:revision>
  <cp:lastPrinted>2014-11-20T17:23:00Z</cp:lastPrinted>
  <dcterms:created xsi:type="dcterms:W3CDTF">2021-08-17T16:58:00Z</dcterms:created>
  <dcterms:modified xsi:type="dcterms:W3CDTF">2021-08-17T20:04:36Z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0x01010011C2FC58F8975147B999BA55EDE0FFA9</vt:lpwstr>
  </property>
  <property fmtid="{D5CDD505-2E9C-101B-9397-08002B2CF9AE}" pid="4" name="_dlc_DocIdItemGuid">
    <vt:lpwstr>515ddd86-7d39-4d2d-8b73-c4025d402463</vt:lpwstr>
  </property>
</Properties>
</file>